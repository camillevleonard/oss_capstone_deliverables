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p14">
  <w:body>
    <w:p w:rsidR="00902CB1" w:rsidP="00902CB1" w:rsidRDefault="00EB1663" w14:paraId="7F304600" w14:textId="1B1B1E7D">
      <w:pPr>
        <w:jc w:val="center"/>
      </w:pPr>
      <w:r>
        <w:t>SDS Capstone Data Report</w:t>
      </w:r>
    </w:p>
    <w:p w:rsidR="00EB1663" w:rsidP="00EB1663" w:rsidRDefault="00EB1663" w14:paraId="7A6D5C3A" w14:textId="39E4CB0D">
      <w:pPr>
        <w:jc w:val="center"/>
      </w:pPr>
      <w:r>
        <w:t>DS-6011</w:t>
      </w:r>
    </w:p>
    <w:p w:rsidR="001D4CDF" w:rsidP="00902CB1" w:rsidRDefault="001D4CDF" w14:paraId="4B50348B" w14:textId="5EFCA896">
      <w:pPr>
        <w:jc w:val="right"/>
        <w:rPr>
          <w:rStyle w:val="Hyperlink"/>
        </w:rPr>
      </w:pPr>
      <w:r>
        <w:t xml:space="preserve">Derek Banks - </w:t>
      </w:r>
      <w:hyperlink w:history="1" r:id="rId8">
        <w:r w:rsidRPr="00373D38">
          <w:rPr>
            <w:rStyle w:val="Hyperlink"/>
          </w:rPr>
          <w:t>dmb3ey@virginia.edu</w:t>
        </w:r>
      </w:hyperlink>
    </w:p>
    <w:p w:rsidR="001D4CDF" w:rsidP="001D4CDF" w:rsidRDefault="001D4CDF" w14:paraId="507B7C38" w14:textId="4EBFB069">
      <w:pPr>
        <w:jc w:val="right"/>
      </w:pPr>
      <w:r>
        <w:t xml:space="preserve">Camille Leonard – </w:t>
      </w:r>
      <w:hyperlink w:history="1" r:id="rId9">
        <w:r w:rsidRPr="00373D38">
          <w:rPr>
            <w:rStyle w:val="Hyperlink"/>
          </w:rPr>
          <w:t>cvl7qu@virginia.edu</w:t>
        </w:r>
      </w:hyperlink>
    </w:p>
    <w:p w:rsidR="00902CB1" w:rsidP="00902CB1" w:rsidRDefault="00902CB1" w14:paraId="7167F88A" w14:textId="2E7B4D46">
      <w:pPr>
        <w:jc w:val="right"/>
      </w:pPr>
      <w:r>
        <w:t xml:space="preserve">Shilpa Narayan – </w:t>
      </w:r>
      <w:hyperlink w:history="1" r:id="rId10">
        <w:r w:rsidRPr="00373D38">
          <w:rPr>
            <w:rStyle w:val="Hyperlink"/>
          </w:rPr>
          <w:t>smn7ba@virginia.edu</w:t>
        </w:r>
      </w:hyperlink>
    </w:p>
    <w:p w:rsidR="00902CB1" w:rsidP="00902CB1" w:rsidRDefault="00902CB1" w14:paraId="671A5E7C" w14:textId="670411BE">
      <w:pPr>
        <w:jc w:val="right"/>
      </w:pPr>
      <w:r>
        <w:t xml:space="preserve">Nick Thompson – </w:t>
      </w:r>
      <w:hyperlink w:history="1" r:id="rId11">
        <w:r w:rsidRPr="00373D38">
          <w:rPr>
            <w:rStyle w:val="Hyperlink"/>
          </w:rPr>
          <w:t>nat3fa@virginia.edu</w:t>
        </w:r>
      </w:hyperlink>
      <w:r>
        <w:t xml:space="preserve"> </w:t>
      </w:r>
    </w:p>
    <w:p w:rsidR="009A44DA" w:rsidP="00902CB1" w:rsidRDefault="009A44DA" w14:paraId="78A1EE87" w14:textId="2D32EA89">
      <w:pPr>
        <w:jc w:val="right"/>
      </w:pPr>
    </w:p>
    <w:p w:rsidR="004057CF" w:rsidP="00EB1663" w:rsidRDefault="00EB1663" w14:paraId="456C2E6C" w14:textId="39EC864F">
      <w:pPr>
        <w:pStyle w:val="Heading1"/>
      </w:pPr>
      <w:r>
        <w:t>Overview</w:t>
      </w:r>
    </w:p>
    <w:p w:rsidRPr="00D8623E" w:rsidR="008E38B0" w:rsidP="00190846" w:rsidRDefault="0058626C" w14:paraId="50449A1D" w14:textId="77777777">
      <w:pPr>
        <w:rPr>
          <w:rStyle w:val="normaltextrun"/>
          <w:rFonts w:cs="Arial"/>
          <w:szCs w:val="20"/>
          <w:lang w:val="en"/>
        </w:rPr>
      </w:pPr>
      <w:proofErr w:type="gramStart"/>
      <w:r w:rsidRPr="00D8623E">
        <w:rPr>
          <w:rStyle w:val="normaltextrun"/>
          <w:rFonts w:cs="Arial"/>
          <w:szCs w:val="20"/>
          <w:lang w:val="en"/>
        </w:rPr>
        <w:t>Open Source</w:t>
      </w:r>
      <w:proofErr w:type="gramEnd"/>
      <w:r w:rsidRPr="00D8623E">
        <w:rPr>
          <w:rStyle w:val="normaltextrun"/>
          <w:rFonts w:cs="Arial"/>
          <w:szCs w:val="20"/>
          <w:lang w:val="en"/>
        </w:rPr>
        <w:t xml:space="preserve"> Software (OSS) is computer software with its source code shared with a license in which the copyright holder provides the rights to study, change, and distribute the software to anyone and for any purpose. Examples include Linux operating system, Apache server software, and R statistical programming software. </w:t>
      </w:r>
    </w:p>
    <w:p w:rsidRPr="00D8623E" w:rsidR="00470905" w:rsidP="00190846" w:rsidRDefault="0058626C" w14:paraId="1F455886" w14:textId="54D00E39">
      <w:pPr>
        <w:rPr>
          <w:rStyle w:val="normaltextrun"/>
          <w:rFonts w:cs="Arial"/>
          <w:szCs w:val="20"/>
          <w:lang w:val="en"/>
        </w:rPr>
      </w:pPr>
      <w:r w:rsidRPr="00D8623E">
        <w:rPr>
          <w:rStyle w:val="normaltextrun"/>
          <w:rFonts w:cs="Arial"/>
          <w:szCs w:val="20"/>
          <w:lang w:val="en"/>
        </w:rPr>
        <w:t xml:space="preserve">Despite its extensive use, reliable measures of the scope and impact of OSS are scarce. The creation and use of OSS highlight an aspect of technology diffusion and flow that is not captured in science and technology indicators.  </w:t>
      </w:r>
    </w:p>
    <w:p w:rsidRPr="00D8623E" w:rsidR="00A31E2B" w:rsidP="00190846" w:rsidRDefault="00346274" w14:paraId="1C8D46C4" w14:textId="7D7790EF">
      <w:pPr>
        <w:rPr>
          <w:rStyle w:val="normaltextrun"/>
          <w:rFonts w:cs="Arial"/>
          <w:szCs w:val="20"/>
          <w:lang w:val="en"/>
        </w:rPr>
      </w:pPr>
      <w:r w:rsidRPr="00D8623E">
        <w:rPr>
          <w:rStyle w:val="normaltextrun"/>
          <w:rFonts w:cs="Arial"/>
          <w:szCs w:val="20"/>
          <w:lang w:val="en"/>
        </w:rPr>
        <w:t xml:space="preserve">Our group </w:t>
      </w:r>
      <w:r w:rsidRPr="00D8623E" w:rsidR="00776D9B">
        <w:rPr>
          <w:rStyle w:val="normaltextrun"/>
          <w:rFonts w:cs="Arial"/>
          <w:szCs w:val="20"/>
          <w:lang w:val="en"/>
        </w:rPr>
        <w:t>focus</w:t>
      </w:r>
      <w:r w:rsidR="00776D9B">
        <w:rPr>
          <w:rStyle w:val="normaltextrun"/>
          <w:rFonts w:cs="Arial"/>
          <w:szCs w:val="20"/>
          <w:lang w:val="en"/>
        </w:rPr>
        <w:t xml:space="preserve">ed </w:t>
      </w:r>
      <w:r w:rsidRPr="00D8623E">
        <w:rPr>
          <w:rStyle w:val="normaltextrun"/>
          <w:rFonts w:cs="Arial"/>
          <w:szCs w:val="20"/>
          <w:lang w:val="en"/>
        </w:rPr>
        <w:t xml:space="preserve">on conducting network modeling of OSS licensed </w:t>
      </w:r>
      <w:r w:rsidRPr="00D8623E" w:rsidR="00234A5A">
        <w:rPr>
          <w:rStyle w:val="normaltextrun"/>
          <w:rFonts w:cs="Arial"/>
          <w:szCs w:val="20"/>
          <w:lang w:val="en"/>
        </w:rPr>
        <w:t>P</w:t>
      </w:r>
      <w:r w:rsidRPr="00D8623E">
        <w:rPr>
          <w:rStyle w:val="normaltextrun"/>
          <w:rFonts w:cs="Arial"/>
          <w:szCs w:val="20"/>
          <w:lang w:val="en"/>
        </w:rPr>
        <w:t>ython packages</w:t>
      </w:r>
      <w:r w:rsidRPr="00D8623E" w:rsidR="00234A5A">
        <w:rPr>
          <w:rStyle w:val="normaltextrun"/>
          <w:rFonts w:cs="Arial"/>
          <w:szCs w:val="20"/>
          <w:lang w:val="en"/>
        </w:rPr>
        <w:t xml:space="preserve"> from pypi.org</w:t>
      </w:r>
      <w:r w:rsidRPr="00D8623E">
        <w:rPr>
          <w:rStyle w:val="normaltextrun"/>
          <w:rFonts w:cs="Arial"/>
          <w:szCs w:val="20"/>
          <w:lang w:val="en"/>
        </w:rPr>
        <w:t>.</w:t>
      </w:r>
      <w:r w:rsidRPr="00D8623E" w:rsidR="00ED0700">
        <w:rPr>
          <w:rStyle w:val="normaltextrun"/>
          <w:rFonts w:cs="Arial"/>
          <w:szCs w:val="20"/>
          <w:lang w:val="en"/>
        </w:rPr>
        <w:t xml:space="preserve">  These are the packages that are installed through package managers such as pip.</w:t>
      </w:r>
      <w:r w:rsidRPr="00D8623E">
        <w:rPr>
          <w:rStyle w:val="normaltextrun"/>
          <w:rFonts w:cs="Arial"/>
          <w:szCs w:val="20"/>
          <w:lang w:val="en"/>
        </w:rPr>
        <w:t xml:space="preserve"> </w:t>
      </w:r>
      <w:r w:rsidRPr="00D8623E" w:rsidR="00535B7C">
        <w:rPr>
          <w:rStyle w:val="normaltextrun"/>
          <w:rFonts w:cs="Arial"/>
          <w:szCs w:val="20"/>
          <w:lang w:val="en"/>
        </w:rPr>
        <w:t xml:space="preserve"> </w:t>
      </w:r>
      <w:r w:rsidRPr="00D8623E">
        <w:rPr>
          <w:rStyle w:val="normaltextrun"/>
          <w:rFonts w:cs="Arial"/>
          <w:szCs w:val="20"/>
          <w:lang w:val="en"/>
        </w:rPr>
        <w:t>Main areas of interest include</w:t>
      </w:r>
      <w:r w:rsidRPr="00D8623E" w:rsidR="00A31E2B">
        <w:rPr>
          <w:rStyle w:val="normaltextrun"/>
          <w:rFonts w:cs="Arial"/>
          <w:szCs w:val="20"/>
          <w:lang w:val="en"/>
        </w:rPr>
        <w:t xml:space="preserve"> </w:t>
      </w:r>
      <w:r w:rsidRPr="00D8623E">
        <w:rPr>
          <w:rStyle w:val="normaltextrun"/>
          <w:rFonts w:cs="Arial"/>
          <w:szCs w:val="20"/>
          <w:lang w:val="en"/>
        </w:rPr>
        <w:t xml:space="preserve">network modeling of package dependencies and network modeling of contributors. </w:t>
      </w:r>
    </w:p>
    <w:p w:rsidRPr="00D8623E" w:rsidR="00346274" w:rsidP="00190846" w:rsidRDefault="00346274" w14:paraId="35E98F0A" w14:textId="182D8E54">
      <w:pPr>
        <w:rPr>
          <w:rStyle w:val="normaltextrun"/>
          <w:rFonts w:cs="Arial"/>
          <w:szCs w:val="20"/>
          <w:lang w:val="en"/>
        </w:rPr>
      </w:pPr>
      <w:r w:rsidRPr="00D8623E">
        <w:rPr>
          <w:rStyle w:val="normaltextrun"/>
          <w:rFonts w:cs="Arial"/>
          <w:szCs w:val="20"/>
          <w:lang w:val="en"/>
        </w:rPr>
        <w:t xml:space="preserve">Specifically, we </w:t>
      </w:r>
      <w:r w:rsidR="004431F9">
        <w:rPr>
          <w:rStyle w:val="normaltextrun"/>
          <w:rFonts w:cs="Arial"/>
          <w:szCs w:val="20"/>
          <w:lang w:val="en"/>
        </w:rPr>
        <w:t>aim to</w:t>
      </w:r>
      <w:r w:rsidRPr="00D8623E">
        <w:rPr>
          <w:rStyle w:val="normaltextrun"/>
          <w:rFonts w:cs="Arial"/>
          <w:szCs w:val="20"/>
          <w:lang w:val="en"/>
        </w:rPr>
        <w:t xml:space="preserve"> create a network of package contributors where </w:t>
      </w:r>
      <w:r w:rsidR="00EA2F2A">
        <w:rPr>
          <w:rStyle w:val="normaltextrun"/>
          <w:rFonts w:cs="Arial"/>
          <w:szCs w:val="20"/>
          <w:lang w:val="en"/>
        </w:rPr>
        <w:t>package contributor</w:t>
      </w:r>
      <w:r>
        <w:rPr>
          <w:rStyle w:val="normaltextrun"/>
          <w:rFonts w:cs="Arial"/>
          <w:szCs w:val="20"/>
          <w:lang w:val="en"/>
        </w:rPr>
        <w:t xml:space="preserve"> </w:t>
      </w:r>
      <w:r w:rsidRPr="00D8623E">
        <w:rPr>
          <w:rStyle w:val="normaltextrun"/>
          <w:rFonts w:cs="Arial"/>
          <w:szCs w:val="20"/>
          <w:lang w:val="en"/>
        </w:rPr>
        <w:t>data will be used as edge weight. We will also create a network of packages which include linkages for dependencies. The measure of impact for packages will be number of downloads. </w:t>
      </w:r>
    </w:p>
    <w:p w:rsidR="00190846" w:rsidP="00190846" w:rsidRDefault="00190846" w14:paraId="2E498631" w14:textId="77777777"/>
    <w:p w:rsidR="00190846" w:rsidP="00DC30CA" w:rsidRDefault="00190846" w14:paraId="075B8B6E" w14:textId="5EADD27A">
      <w:pPr>
        <w:pStyle w:val="Heading1"/>
      </w:pPr>
      <w:r>
        <w:t xml:space="preserve">Data </w:t>
      </w:r>
      <w:r w:rsidR="00E63EC2">
        <w:t xml:space="preserve">Collection and </w:t>
      </w:r>
      <w:r>
        <w:t>Audit</w:t>
      </w:r>
    </w:p>
    <w:p w:rsidR="00BC7FBE" w:rsidP="00903695" w:rsidRDefault="4E4933F7" w14:paraId="01F281F3" w14:textId="3412A5E0">
      <w:r w:rsidR="4E4933F7">
        <w:rPr/>
        <w:t xml:space="preserve">While the </w:t>
      </w:r>
      <w:r w:rsidR="41CA658E">
        <w:rPr/>
        <w:t xml:space="preserve">code for the </w:t>
      </w:r>
      <w:r w:rsidR="00E32A94">
        <w:rPr/>
        <w:t>P</w:t>
      </w:r>
      <w:r w:rsidR="41CA658E">
        <w:rPr/>
        <w:t>y</w:t>
      </w:r>
      <w:r w:rsidR="00E32A94">
        <w:rPr/>
        <w:t>P</w:t>
      </w:r>
      <w:r w:rsidR="41CA658E">
        <w:rPr/>
        <w:t xml:space="preserve">i </w:t>
      </w:r>
      <w:r w:rsidR="78856DF3">
        <w:rPr/>
        <w:t xml:space="preserve">packages </w:t>
      </w:r>
      <w:r w:rsidR="455C205E">
        <w:rPr/>
        <w:t>is</w:t>
      </w:r>
      <w:r w:rsidR="78856DF3">
        <w:rPr/>
        <w:t xml:space="preserve"> </w:t>
      </w:r>
      <w:r w:rsidR="0C5F1E45">
        <w:rPr/>
        <w:t>located through</w:t>
      </w:r>
      <w:r w:rsidR="455C205E">
        <w:rPr/>
        <w:t>out</w:t>
      </w:r>
      <w:r w:rsidR="0C5F1E45">
        <w:rPr/>
        <w:t xml:space="preserve"> the pypi.org site, </w:t>
      </w:r>
      <w:r w:rsidR="0C5F1E45">
        <w:rPr/>
        <w:t>metadata and statistics for the packages are</w:t>
      </w:r>
      <w:r w:rsidR="32185F7D">
        <w:rPr/>
        <w:t xml:space="preserve"> accessible through Google</w:t>
      </w:r>
      <w:r w:rsidR="65FED43A">
        <w:rPr/>
        <w:t>’s</w:t>
      </w:r>
      <w:r w:rsidR="32185F7D">
        <w:rPr/>
        <w:t xml:space="preserve"> </w:t>
      </w:r>
      <w:r w:rsidR="00E32A94">
        <w:rPr/>
        <w:t xml:space="preserve">Cloud </w:t>
      </w:r>
      <w:proofErr w:type="spellStart"/>
      <w:r w:rsidR="32185F7D">
        <w:rPr/>
        <w:t>BigQuery</w:t>
      </w:r>
      <w:proofErr w:type="spellEnd"/>
      <w:r w:rsidR="1A4C566D">
        <w:rPr/>
        <w:t xml:space="preserve"> </w:t>
      </w:r>
      <w:r w:rsidR="1BEF62FE">
        <w:rPr/>
        <w:t>(GCB)</w:t>
      </w:r>
      <w:r w:rsidR="1A4C566D">
        <w:rPr/>
        <w:t xml:space="preserve"> API</w:t>
      </w:r>
      <w:r w:rsidR="32185F7D">
        <w:rPr/>
        <w:t>.</w:t>
      </w:r>
      <w:r w:rsidR="7FF4B013">
        <w:rPr/>
        <w:t xml:space="preserve">  </w:t>
      </w:r>
      <w:r w:rsidR="12F45D54">
        <w:rPr/>
        <w:t>In this paper, t</w:t>
      </w:r>
      <w:r w:rsidR="7FF4B013">
        <w:rPr/>
        <w:t xml:space="preserve">he </w:t>
      </w:r>
      <w:proofErr w:type="spellStart"/>
      <w:r w:rsidR="7FF4B013">
        <w:rPr/>
        <w:t>Py</w:t>
      </w:r>
      <w:r w:rsidR="00E32A94">
        <w:rPr/>
        <w:t>P</w:t>
      </w:r>
      <w:r w:rsidR="7FF4B013">
        <w:rPr/>
        <w:t>i</w:t>
      </w:r>
      <w:proofErr w:type="spellEnd"/>
      <w:r w:rsidR="00908B43">
        <w:rPr/>
        <w:t xml:space="preserve"> package metadata table</w:t>
      </w:r>
      <w:r w:rsidR="17B23E5A">
        <w:rPr/>
        <w:t xml:space="preserve"> </w:t>
      </w:r>
      <w:r w:rsidR="00E32A94">
        <w:rPr/>
        <w:t>(</w:t>
      </w:r>
      <w:r w:rsidR="20320B60">
        <w:rPr/>
        <w:t>d</w:t>
      </w:r>
      <w:r w:rsidR="17B23E5A">
        <w:rPr/>
        <w:t xml:space="preserve">istribution </w:t>
      </w:r>
      <w:r w:rsidR="20320B60">
        <w:rPr/>
        <w:t>m</w:t>
      </w:r>
      <w:r w:rsidR="17B23E5A">
        <w:rPr/>
        <w:t>etadata</w:t>
      </w:r>
      <w:r w:rsidR="0C07D2E6">
        <w:rPr/>
        <w:t>)</w:t>
      </w:r>
      <w:r w:rsidR="00908B43">
        <w:rPr/>
        <w:t xml:space="preserve"> and </w:t>
      </w:r>
      <w:proofErr w:type="spellStart"/>
      <w:r w:rsidR="00908B43">
        <w:rPr/>
        <w:t>Py</w:t>
      </w:r>
      <w:r w:rsidR="10BA5683">
        <w:rPr/>
        <w:t>P</w:t>
      </w:r>
      <w:r w:rsidR="00908B43">
        <w:rPr/>
        <w:t>i</w:t>
      </w:r>
      <w:proofErr w:type="spellEnd"/>
      <w:r w:rsidR="00908B43">
        <w:rPr/>
        <w:t xml:space="preserve"> downloads</w:t>
      </w:r>
      <w:r w:rsidR="10BA5683">
        <w:rPr/>
        <w:t xml:space="preserve"> (file downloads)</w:t>
      </w:r>
      <w:r w:rsidR="00908B43">
        <w:rPr/>
        <w:t xml:space="preserve"> table</w:t>
      </w:r>
      <w:r w:rsidR="76EA66C2">
        <w:rPr/>
        <w:t xml:space="preserve"> were downloaded </w:t>
      </w:r>
      <w:r w:rsidR="22134622">
        <w:rPr/>
        <w:t xml:space="preserve">using </w:t>
      </w:r>
      <w:r w:rsidR="76EA66C2">
        <w:rPr/>
        <w:t>the API.</w:t>
      </w:r>
    </w:p>
    <w:p w:rsidRPr="00D8623E" w:rsidR="004816A2" w:rsidP="00903695" w:rsidRDefault="76EA66C2" w14:paraId="384D16EE" w14:textId="4F963CF2">
      <w:r w:rsidR="76EA66C2">
        <w:rPr/>
        <w:t xml:space="preserve">To obtain project </w:t>
      </w:r>
      <w:r w:rsidR="33D45197">
        <w:rPr/>
        <w:t>contributor</w:t>
      </w:r>
      <w:r w:rsidR="76EA66C2">
        <w:rPr/>
        <w:t xml:space="preserve"> informati</w:t>
      </w:r>
      <w:r w:rsidR="1BEF62FE">
        <w:rPr/>
        <w:t xml:space="preserve">on, </w:t>
      </w:r>
      <w:r w:rsidR="0FF21915">
        <w:rPr/>
        <w:t>we joined t</w:t>
      </w:r>
      <w:r w:rsidR="1DE33420">
        <w:rPr/>
        <w:t>h</w:t>
      </w:r>
      <w:r w:rsidR="0FF21915">
        <w:rPr/>
        <w:t xml:space="preserve">e </w:t>
      </w:r>
      <w:r w:rsidR="1BEF62FE">
        <w:rPr/>
        <w:t xml:space="preserve">GCB </w:t>
      </w:r>
      <w:r w:rsidR="302F1E47">
        <w:rPr/>
        <w:t>m</w:t>
      </w:r>
      <w:r w:rsidR="1BEF62FE">
        <w:rPr/>
        <w:t xml:space="preserve">etadata table </w:t>
      </w:r>
      <w:r w:rsidR="4477ADCC">
        <w:rPr/>
        <w:t xml:space="preserve">with </w:t>
      </w:r>
      <w:r w:rsidR="1BEF62FE">
        <w:rPr/>
        <w:t xml:space="preserve">existing </w:t>
      </w:r>
      <w:r w:rsidR="44907E85">
        <w:rPr/>
        <w:t xml:space="preserve">GitHub </w:t>
      </w:r>
      <w:r w:rsidR="7C2619FE">
        <w:rPr/>
        <w:t>data</w:t>
      </w:r>
      <w:r w:rsidR="3FCF322A">
        <w:rPr/>
        <w:t xml:space="preserve"> </w:t>
      </w:r>
      <w:r w:rsidR="2DCF36B7">
        <w:rPr/>
        <w:t xml:space="preserve">obtained </w:t>
      </w:r>
      <w:r w:rsidR="7C2619FE">
        <w:rPr/>
        <w:t xml:space="preserve">from </w:t>
      </w:r>
      <w:r w:rsidR="1B7D2874">
        <w:rPr/>
        <w:t xml:space="preserve">our </w:t>
      </w:r>
      <w:r w:rsidR="7C2619FE">
        <w:rPr/>
        <w:t>project sponsor</w:t>
      </w:r>
      <w:r w:rsidR="4E54E640">
        <w:rPr/>
        <w:t>.</w:t>
      </w:r>
      <w:r w:rsidR="33D45197">
        <w:rPr/>
        <w:t xml:space="preserve"> </w:t>
      </w:r>
      <w:r w:rsidR="154DCCBD">
        <w:rPr/>
        <w:t xml:space="preserve">These GitHub data include commits activity for all </w:t>
      </w:r>
      <w:r w:rsidR="7BEC35DD">
        <w:rPr/>
        <w:t>repositories</w:t>
      </w:r>
      <w:r w:rsidR="154DCCBD">
        <w:rPr/>
        <w:t xml:space="preserve"> with an Open-Source Initiative-approved licenses from January 2009-December 2019. </w:t>
      </w:r>
      <w:r w:rsidR="33D45197">
        <w:rPr/>
        <w:t xml:space="preserve">The result of the cleaned </w:t>
      </w:r>
      <w:r w:rsidR="3BA6D6F0">
        <w:rPr/>
        <w:t xml:space="preserve">and merged </w:t>
      </w:r>
      <w:proofErr w:type="spellStart"/>
      <w:r w:rsidR="33D45197">
        <w:rPr/>
        <w:t>Py</w:t>
      </w:r>
      <w:r w:rsidR="43F3584F">
        <w:rPr/>
        <w:t>P</w:t>
      </w:r>
      <w:r w:rsidR="33D45197">
        <w:rPr/>
        <w:t>i</w:t>
      </w:r>
      <w:proofErr w:type="spellEnd"/>
      <w:r w:rsidR="33D45197">
        <w:rPr/>
        <w:t xml:space="preserve"> </w:t>
      </w:r>
      <w:commentRangeStart w:id="17"/>
      <w:r w:rsidR="33D45197">
        <w:rPr/>
        <w:t>meta</w:t>
      </w:r>
      <w:r w:rsidR="7FBFFC51">
        <w:rPr/>
        <w:t>data</w:t>
      </w:r>
      <w:commentRangeEnd w:id="17"/>
      <w:r>
        <w:rPr>
          <w:rStyle w:val="CommentReference"/>
        </w:rPr>
        <w:commentReference w:id="17"/>
      </w:r>
      <w:r w:rsidR="7FBFFC51">
        <w:rPr/>
        <w:t xml:space="preserve"> </w:t>
      </w:r>
      <w:r w:rsidR="3BA6D6F0">
        <w:rPr/>
        <w:t>contain</w:t>
      </w:r>
      <w:r w:rsidR="7FBFFC51">
        <w:rPr/>
        <w:t xml:space="preserve">ed </w:t>
      </w:r>
      <w:r w:rsidR="69964E81">
        <w:rPr/>
        <w:t>the necessary data</w:t>
      </w:r>
      <w:r w:rsidR="3FCF322A">
        <w:rPr/>
        <w:t xml:space="preserve"> to </w:t>
      </w:r>
      <w:r w:rsidR="08948D79">
        <w:rPr/>
        <w:t xml:space="preserve">begin </w:t>
      </w:r>
      <w:r w:rsidR="5CC5599A">
        <w:rPr/>
        <w:t>contributor</w:t>
      </w:r>
      <w:r w:rsidR="5CC5599A">
        <w:rPr/>
        <w:t xml:space="preserve"> </w:t>
      </w:r>
      <w:r w:rsidR="08948D79">
        <w:rPr/>
        <w:t>network analysis.</w:t>
      </w:r>
    </w:p>
    <w:p w:rsidR="00AB428F" w:rsidP="00C802B0" w:rsidRDefault="00AB428F" w14:paraId="30BEB0A1" w14:textId="4F1658D7">
      <w:pPr>
        <w:pStyle w:val="paragraph"/>
        <w:textAlignment w:val="baseline"/>
        <w:rPr>
          <w:rStyle w:val="eop"/>
          <w:rFonts w:ascii="Arial" w:hAnsi="Arial" w:cs="Arial"/>
          <w:sz w:val="20"/>
          <w:szCs w:val="20"/>
        </w:rPr>
      </w:pPr>
      <w:r w:rsidRPr="03F29440" w:rsidR="43F3584F">
        <w:rPr>
          <w:rStyle w:val="normaltextrun"/>
          <w:rFonts w:ascii="Arial" w:hAnsi="Arial" w:cs="Arial"/>
          <w:sz w:val="20"/>
          <w:szCs w:val="20"/>
          <w:lang w:val="en"/>
        </w:rPr>
        <w:t xml:space="preserve">For </w:t>
      </w:r>
      <w:r w:rsidRPr="03F29440" w:rsidR="3CCA4EE8">
        <w:rPr>
          <w:rStyle w:val="normaltextrun"/>
          <w:rFonts w:ascii="Arial" w:hAnsi="Arial" w:cs="Arial"/>
          <w:sz w:val="20"/>
          <w:szCs w:val="20"/>
          <w:lang w:val="en"/>
        </w:rPr>
        <w:t xml:space="preserve">package </w:t>
      </w:r>
      <w:r w:rsidRPr="03F29440" w:rsidR="43F3584F">
        <w:rPr>
          <w:rStyle w:val="normaltextrun"/>
          <w:rFonts w:ascii="Arial" w:hAnsi="Arial" w:cs="Arial"/>
          <w:sz w:val="20"/>
          <w:szCs w:val="20"/>
          <w:lang w:val="en"/>
        </w:rPr>
        <w:t>downlo</w:t>
      </w:r>
      <w:r w:rsidRPr="03F29440" w:rsidR="3CCA4EE8">
        <w:rPr>
          <w:rStyle w:val="normaltextrun"/>
          <w:rFonts w:ascii="Arial" w:hAnsi="Arial" w:cs="Arial"/>
          <w:sz w:val="20"/>
          <w:szCs w:val="20"/>
          <w:lang w:val="en"/>
        </w:rPr>
        <w:t>ads, the d</w:t>
      </w:r>
      <w:r w:rsidRPr="03F29440" w:rsidR="4CFDB51D">
        <w:rPr>
          <w:rStyle w:val="normaltextrun"/>
          <w:rFonts w:ascii="Arial" w:hAnsi="Arial" w:cs="Arial"/>
          <w:sz w:val="20"/>
          <w:szCs w:val="20"/>
          <w:lang w:val="en"/>
        </w:rPr>
        <w:t>ata for this project was limited to downloads occurring in the last year, defined as 01/01/2020 to 01/01/2021.</w:t>
      </w:r>
      <w:r w:rsidRPr="03F29440" w:rsidR="4CFDB51D">
        <w:rPr>
          <w:rStyle w:val="eop"/>
          <w:rFonts w:ascii="Arial" w:hAnsi="Arial" w:cs="Arial"/>
          <w:sz w:val="20"/>
          <w:szCs w:val="20"/>
        </w:rPr>
        <w:t> </w:t>
      </w:r>
      <w:r w:rsidRPr="03F29440" w:rsidR="40F2CF6A">
        <w:rPr>
          <w:rStyle w:val="eop"/>
          <w:rFonts w:ascii="Arial" w:hAnsi="Arial" w:cs="Arial"/>
          <w:sz w:val="20"/>
          <w:szCs w:val="20"/>
        </w:rPr>
        <w:t xml:space="preserve">Collection and processing </w:t>
      </w:r>
      <w:r w:rsidRPr="03F29440" w:rsidR="23F6B787">
        <w:rPr>
          <w:rStyle w:val="eop"/>
          <w:rFonts w:ascii="Arial" w:hAnsi="Arial" w:cs="Arial"/>
          <w:sz w:val="20"/>
          <w:szCs w:val="20"/>
        </w:rPr>
        <w:t>were</w:t>
      </w:r>
      <w:r w:rsidRPr="03F29440" w:rsidR="40F2CF6A">
        <w:rPr>
          <w:rStyle w:val="eop"/>
          <w:rFonts w:ascii="Arial" w:hAnsi="Arial" w:cs="Arial"/>
          <w:sz w:val="20"/>
          <w:szCs w:val="20"/>
        </w:rPr>
        <w:t xml:space="preserve"> </w:t>
      </w:r>
      <w:r w:rsidRPr="03F29440" w:rsidR="46798E55">
        <w:rPr>
          <w:rStyle w:val="eop"/>
          <w:rFonts w:ascii="Arial" w:hAnsi="Arial" w:cs="Arial"/>
          <w:sz w:val="20"/>
          <w:szCs w:val="20"/>
        </w:rPr>
        <w:t xml:space="preserve">executed </w:t>
      </w:r>
      <w:r w:rsidRPr="03F29440" w:rsidR="40F2CF6A">
        <w:rPr>
          <w:rStyle w:val="eop"/>
          <w:rFonts w:ascii="Arial" w:hAnsi="Arial" w:cs="Arial"/>
          <w:sz w:val="20"/>
          <w:szCs w:val="20"/>
        </w:rPr>
        <w:t xml:space="preserve">on </w:t>
      </w:r>
      <w:r w:rsidRPr="03F29440" w:rsidR="636B389E">
        <w:rPr>
          <w:rStyle w:val="eop"/>
          <w:rFonts w:ascii="Arial" w:hAnsi="Arial" w:cs="Arial"/>
          <w:sz w:val="20"/>
          <w:szCs w:val="20"/>
        </w:rPr>
        <w:t xml:space="preserve">University of Virginia’s </w:t>
      </w:r>
      <w:r w:rsidRPr="03F29440" w:rsidR="516B1799">
        <w:rPr>
          <w:rStyle w:val="eop"/>
          <w:rFonts w:ascii="Arial" w:hAnsi="Arial" w:cs="Arial"/>
          <w:sz w:val="20"/>
          <w:szCs w:val="20"/>
        </w:rPr>
        <w:t>Rivanna high</w:t>
      </w:r>
      <w:r w:rsidRPr="03F29440" w:rsidR="6D1DD1FB">
        <w:rPr>
          <w:rStyle w:val="eop"/>
          <w:rFonts w:ascii="Arial" w:hAnsi="Arial" w:cs="Arial"/>
          <w:sz w:val="20"/>
          <w:szCs w:val="20"/>
        </w:rPr>
        <w:t>-</w:t>
      </w:r>
      <w:r w:rsidRPr="03F29440" w:rsidR="516B1799">
        <w:rPr>
          <w:rStyle w:val="eop"/>
          <w:rFonts w:ascii="Arial" w:hAnsi="Arial" w:cs="Arial"/>
          <w:sz w:val="20"/>
          <w:szCs w:val="20"/>
        </w:rPr>
        <w:t xml:space="preserve">performance computing system </w:t>
      </w:r>
      <w:r w:rsidRPr="03F29440" w:rsidR="516B1799">
        <w:rPr>
          <w:rStyle w:val="eop"/>
          <w:rFonts w:ascii="Arial" w:hAnsi="Arial" w:cs="Arial"/>
          <w:sz w:val="20"/>
          <w:szCs w:val="20"/>
        </w:rPr>
        <w:t xml:space="preserve">and </w:t>
      </w:r>
      <w:r w:rsidRPr="03F29440" w:rsidR="13EBBFEE">
        <w:rPr>
          <w:rStyle w:val="eop"/>
          <w:rFonts w:ascii="Arial" w:hAnsi="Arial" w:cs="Arial"/>
          <w:sz w:val="20"/>
          <w:szCs w:val="20"/>
        </w:rPr>
        <w:t xml:space="preserve">the sponsor’s </w:t>
      </w:r>
      <w:r w:rsidRPr="03F29440" w:rsidR="516B1799">
        <w:rPr>
          <w:rStyle w:val="eop"/>
          <w:rFonts w:ascii="Arial" w:hAnsi="Arial" w:cs="Arial"/>
          <w:sz w:val="20"/>
          <w:szCs w:val="20"/>
        </w:rPr>
        <w:t xml:space="preserve">PostgreSQL </w:t>
      </w:r>
      <w:r w:rsidRPr="03F29440" w:rsidR="516B1799">
        <w:rPr>
          <w:rStyle w:val="eop"/>
          <w:rFonts w:ascii="Arial" w:hAnsi="Arial" w:cs="Arial"/>
          <w:sz w:val="20"/>
          <w:szCs w:val="20"/>
        </w:rPr>
        <w:t>server.</w:t>
      </w:r>
      <w:r w:rsidRPr="03F29440" w:rsidR="20506E17">
        <w:rPr>
          <w:rStyle w:val="eop"/>
          <w:rFonts w:ascii="Arial" w:hAnsi="Arial" w:cs="Arial"/>
          <w:sz w:val="20"/>
          <w:szCs w:val="20"/>
        </w:rPr>
        <w:t xml:space="preserve"> </w:t>
      </w:r>
      <w:r w:rsidRPr="03F29440" w:rsidR="58993A40">
        <w:rPr>
          <w:rStyle w:val="eop"/>
          <w:rFonts w:ascii="Arial" w:hAnsi="Arial" w:cs="Arial"/>
          <w:sz w:val="20"/>
          <w:szCs w:val="20"/>
        </w:rPr>
        <w:t>The</w:t>
      </w:r>
      <w:r w:rsidRPr="03F29440" w:rsidR="58993A40">
        <w:rPr>
          <w:rStyle w:val="eop"/>
          <w:rFonts w:ascii="Arial" w:hAnsi="Arial" w:cs="Arial"/>
          <w:sz w:val="20"/>
          <w:szCs w:val="20"/>
        </w:rPr>
        <w:t xml:space="preserve"> code for data collection and processing can be found on</w:t>
      </w:r>
      <w:r w:rsidRPr="03F29440" w:rsidR="4239FD8D">
        <w:rPr>
          <w:rStyle w:val="eop"/>
          <w:rFonts w:ascii="Arial" w:hAnsi="Arial" w:cs="Arial"/>
          <w:sz w:val="20"/>
          <w:szCs w:val="20"/>
        </w:rPr>
        <w:t xml:space="preserve"> our</w:t>
      </w:r>
      <w:r w:rsidRPr="03F29440" w:rsidR="58993A40">
        <w:rPr>
          <w:rStyle w:val="eop"/>
          <w:rFonts w:ascii="Arial" w:hAnsi="Arial" w:cs="Arial"/>
          <w:sz w:val="20"/>
          <w:szCs w:val="20"/>
        </w:rPr>
        <w:t xml:space="preserve"> </w:t>
      </w:r>
      <w:r w:rsidRPr="03F29440" w:rsidR="15A821EA">
        <w:rPr>
          <w:rStyle w:val="eop"/>
          <w:rFonts w:ascii="Arial" w:hAnsi="Arial" w:cs="Arial"/>
          <w:sz w:val="20"/>
          <w:szCs w:val="20"/>
        </w:rPr>
        <w:t>project</w:t>
      </w:r>
      <w:r w:rsidRPr="03F29440" w:rsidR="203D9B00">
        <w:rPr>
          <w:rStyle w:val="eop"/>
          <w:rFonts w:ascii="Arial" w:hAnsi="Arial" w:cs="Arial"/>
          <w:sz w:val="20"/>
          <w:szCs w:val="20"/>
        </w:rPr>
        <w:t>’s</w:t>
      </w:r>
      <w:r w:rsidRPr="03F29440" w:rsidR="15A821EA">
        <w:rPr>
          <w:rStyle w:val="eop"/>
          <w:rFonts w:ascii="Arial" w:hAnsi="Arial" w:cs="Arial"/>
          <w:sz w:val="20"/>
          <w:szCs w:val="20"/>
        </w:rPr>
        <w:t xml:space="preserve"> </w:t>
      </w:r>
      <w:hyperlink r:id="Rb24153e2ab484e39">
        <w:r w:rsidRPr="03F29440" w:rsidR="15A821EA">
          <w:rPr>
            <w:rStyle w:val="Hyperlink"/>
            <w:rFonts w:ascii="Arial" w:hAnsi="Arial" w:cs="Arial"/>
            <w:sz w:val="20"/>
            <w:szCs w:val="20"/>
          </w:rPr>
          <w:t>GitHub repository</w:t>
        </w:r>
      </w:hyperlink>
      <w:r w:rsidRPr="03F29440" w:rsidR="58993A40">
        <w:rPr>
          <w:rStyle w:val="eop"/>
          <w:rFonts w:ascii="Arial" w:hAnsi="Arial" w:cs="Arial"/>
          <w:sz w:val="20"/>
          <w:szCs w:val="20"/>
        </w:rPr>
        <w:t>.</w:t>
      </w:r>
      <w:proofErr w:type="spellEnd"/>
    </w:p>
    <w:p w:rsidR="00C802B0" w:rsidP="000529E8" w:rsidRDefault="00C802B0" w14:paraId="7177A194" w14:textId="4A883DB8">
      <w:pPr>
        <w:pStyle w:val="Heading3"/>
        <w:rPr>
          <w:rFonts w:ascii="Times New Roman" w:hAnsi="Times New Roman"/>
        </w:rPr>
      </w:pPr>
      <w:r>
        <w:rPr>
          <w:rStyle w:val="eop"/>
          <w:rFonts w:ascii="Arial" w:hAnsi="Arial" w:cs="Arial"/>
          <w:sz w:val="22"/>
          <w:szCs w:val="22"/>
        </w:rPr>
        <w:t>Google Big Query Collection</w:t>
      </w:r>
    </w:p>
    <w:p w:rsidRPr="00E311C7" w:rsidR="00931C74" w:rsidP="03F29440" w:rsidRDefault="4CFDB51D" w14:paraId="65A56051" w14:textId="54E7DA79">
      <w:pPr>
        <w:pStyle w:val="paragraph"/>
        <w:textAlignment w:val="baseline"/>
        <w:rPr>
          <w:rStyle w:val="normaltextrun"/>
          <w:rFonts w:ascii="Arial" w:hAnsi="Arial" w:cs="Arial"/>
          <w:sz w:val="20"/>
          <w:szCs w:val="20"/>
          <w:highlight w:val="yellow"/>
          <w:lang w:val="en"/>
        </w:rPr>
      </w:pPr>
      <w:r w:rsidRPr="03F29440" w:rsidR="4CFDB51D">
        <w:rPr>
          <w:rStyle w:val="normaltextrun"/>
          <w:rFonts w:ascii="Arial" w:hAnsi="Arial" w:cs="Arial"/>
          <w:sz w:val="20"/>
          <w:szCs w:val="20"/>
          <w:lang w:val="en"/>
        </w:rPr>
        <w:t xml:space="preserve">The data available through </w:t>
      </w:r>
      <w:hyperlink r:id="R182bc7c08f504c2c">
        <w:r w:rsidRPr="03F29440" w:rsidR="4CFDB51D">
          <w:rPr>
            <w:rStyle w:val="normaltextrun"/>
            <w:rFonts w:ascii="Arial" w:hAnsi="Arial" w:cs="Arial"/>
            <w:sz w:val="20"/>
            <w:szCs w:val="20"/>
            <w:lang w:val="en"/>
          </w:rPr>
          <w:t>the API</w:t>
        </w:r>
      </w:hyperlink>
      <w:r w:rsidRPr="03F29440" w:rsidR="4CFDB51D">
        <w:rPr>
          <w:rStyle w:val="normaltextrun"/>
          <w:rFonts w:ascii="Arial" w:hAnsi="Arial" w:cs="Arial"/>
          <w:sz w:val="20"/>
          <w:szCs w:val="20"/>
          <w:lang w:val="en"/>
        </w:rPr>
        <w:t xml:space="preserve"> contains two tables of interest. The first data is the </w:t>
      </w:r>
      <w:r w:rsidRPr="03F29440" w:rsidR="34A07DB3">
        <w:rPr>
          <w:rStyle w:val="normaltextrun"/>
          <w:rFonts w:ascii="Arial" w:hAnsi="Arial" w:cs="Arial"/>
          <w:sz w:val="20"/>
          <w:szCs w:val="20"/>
          <w:lang w:val="en"/>
        </w:rPr>
        <w:t>d</w:t>
      </w:r>
      <w:r w:rsidRPr="03F29440" w:rsidR="37AA5DF0">
        <w:rPr>
          <w:rStyle w:val="normaltextrun"/>
          <w:rFonts w:ascii="Arial" w:hAnsi="Arial" w:cs="Arial"/>
          <w:sz w:val="20"/>
          <w:szCs w:val="20"/>
          <w:lang w:val="en"/>
        </w:rPr>
        <w:t xml:space="preserve">istribution </w:t>
      </w:r>
      <w:r w:rsidRPr="03F29440" w:rsidR="4FF36820">
        <w:rPr>
          <w:rStyle w:val="normaltextrun"/>
          <w:rFonts w:ascii="Arial" w:hAnsi="Arial" w:cs="Arial"/>
          <w:sz w:val="20"/>
          <w:szCs w:val="20"/>
          <w:lang w:val="en"/>
        </w:rPr>
        <w:t>m</w:t>
      </w:r>
      <w:r w:rsidRPr="03F29440" w:rsidR="4CFDB51D">
        <w:rPr>
          <w:rStyle w:val="normaltextrun"/>
          <w:rFonts w:ascii="Arial" w:hAnsi="Arial" w:cs="Arial"/>
          <w:sz w:val="20"/>
          <w:szCs w:val="20"/>
          <w:lang w:val="en"/>
        </w:rPr>
        <w:t>etadata</w:t>
      </w:r>
      <w:r w:rsidRPr="03F29440" w:rsidR="4ADA5998">
        <w:rPr>
          <w:rStyle w:val="normaltextrun"/>
          <w:rFonts w:ascii="Arial" w:hAnsi="Arial" w:cs="Arial"/>
          <w:sz w:val="20"/>
          <w:szCs w:val="20"/>
          <w:lang w:val="en"/>
        </w:rPr>
        <w:t xml:space="preserve"> </w:t>
      </w:r>
      <w:r w:rsidRPr="03F29440" w:rsidR="38CDE03E">
        <w:rPr>
          <w:rStyle w:val="normaltextrun"/>
          <w:rFonts w:ascii="Arial" w:hAnsi="Arial" w:cs="Arial"/>
          <w:sz w:val="20"/>
          <w:szCs w:val="20"/>
          <w:lang w:val="en"/>
        </w:rPr>
        <w:t xml:space="preserve">table </w:t>
      </w:r>
      <w:r w:rsidRPr="03F29440" w:rsidR="4ADA5998">
        <w:rPr>
          <w:rStyle w:val="normaltextrun"/>
          <w:rFonts w:ascii="Arial" w:hAnsi="Arial" w:cs="Arial"/>
          <w:sz w:val="20"/>
          <w:szCs w:val="20"/>
          <w:lang w:val="en"/>
        </w:rPr>
        <w:t>(</w:t>
      </w:r>
      <w:r w:rsidRPr="03F29440" w:rsidR="487643D8">
        <w:rPr>
          <w:rStyle w:val="normaltextrun"/>
          <w:rFonts w:ascii="Arial" w:hAnsi="Arial" w:cs="Arial"/>
          <w:sz w:val="20"/>
          <w:szCs w:val="20"/>
          <w:lang w:val="en"/>
        </w:rPr>
        <w:t xml:space="preserve">referred to as </w:t>
      </w:r>
      <w:proofErr w:type="spellStart"/>
      <w:r w:rsidRPr="03F29440" w:rsidR="487643D8">
        <w:rPr>
          <w:rStyle w:val="normaltextrun"/>
          <w:rFonts w:ascii="Arial" w:hAnsi="Arial" w:cs="Arial"/>
          <w:sz w:val="20"/>
          <w:szCs w:val="20"/>
          <w:lang w:val="en"/>
        </w:rPr>
        <w:t>distribution_</w:t>
      </w:r>
      <w:r w:rsidRPr="03F29440" w:rsidR="4ADA5998">
        <w:rPr>
          <w:rStyle w:val="normaltextrun"/>
          <w:rFonts w:ascii="Arial" w:hAnsi="Arial" w:cs="Arial"/>
          <w:sz w:val="20"/>
          <w:szCs w:val="20"/>
          <w:lang w:val="en"/>
        </w:rPr>
        <w:t>metadata</w:t>
      </w:r>
      <w:proofErr w:type="spellEnd"/>
      <w:r w:rsidRPr="03F29440" w:rsidR="01412535">
        <w:rPr>
          <w:rStyle w:val="normaltextrun"/>
          <w:rFonts w:ascii="Arial" w:hAnsi="Arial" w:cs="Arial"/>
          <w:sz w:val="20"/>
          <w:szCs w:val="20"/>
          <w:lang w:val="en"/>
        </w:rPr>
        <w:t xml:space="preserve"> on GCB</w:t>
      </w:r>
      <w:r w:rsidRPr="03F29440" w:rsidR="4ADA5998">
        <w:rPr>
          <w:rStyle w:val="normaltextrun"/>
          <w:rFonts w:ascii="Arial" w:hAnsi="Arial" w:cs="Arial"/>
          <w:sz w:val="20"/>
          <w:szCs w:val="20"/>
          <w:lang w:val="en"/>
        </w:rPr>
        <w:t>)</w:t>
      </w:r>
      <w:r w:rsidRPr="03F29440" w:rsidR="4CFDB51D">
        <w:rPr>
          <w:rStyle w:val="normaltextrun"/>
          <w:rFonts w:ascii="Arial" w:hAnsi="Arial" w:cs="Arial"/>
          <w:sz w:val="20"/>
          <w:szCs w:val="20"/>
          <w:lang w:val="en"/>
        </w:rPr>
        <w:t xml:space="preserve">. This table contains information about each package such as package name, version, author, maintainer, dependencies, etc. </w:t>
      </w:r>
      <w:commentRangeStart w:id="25"/>
      <w:r w:rsidRPr="03F29440" w:rsidR="0E6E034B">
        <w:rPr>
          <w:rStyle w:val="normaltextrun"/>
          <w:rFonts w:ascii="Arial" w:hAnsi="Arial" w:cs="Arial"/>
          <w:sz w:val="20"/>
          <w:szCs w:val="20"/>
          <w:highlight w:val="yellow"/>
          <w:lang w:val="en"/>
        </w:rPr>
        <w:t xml:space="preserve">As </w:t>
      </w:r>
      <w:r w:rsidRPr="03F29440" w:rsidR="409599A2">
        <w:rPr>
          <w:rStyle w:val="normaltextrun"/>
          <w:rFonts w:ascii="Arial" w:hAnsi="Arial" w:cs="Arial"/>
          <w:sz w:val="20"/>
          <w:szCs w:val="20"/>
          <w:highlight w:val="yellow"/>
          <w:lang w:val="en"/>
        </w:rPr>
        <w:t xml:space="preserve">listed in Appendix A, the data type for the </w:t>
      </w:r>
      <w:r w:rsidRPr="03F29440" w:rsidR="6C095472">
        <w:rPr>
          <w:rStyle w:val="normaltextrun"/>
          <w:rFonts w:ascii="Arial" w:hAnsi="Arial" w:cs="Arial"/>
          <w:sz w:val="20"/>
          <w:szCs w:val="20"/>
          <w:highlight w:val="yellow"/>
          <w:lang w:val="en"/>
        </w:rPr>
        <w:t>‘</w:t>
      </w:r>
      <w:proofErr w:type="spellStart"/>
      <w:r w:rsidRPr="03F29440" w:rsidR="221D5D5E">
        <w:rPr>
          <w:rStyle w:val="normaltextrun"/>
          <w:rFonts w:ascii="Arial" w:hAnsi="Arial" w:cs="Arial"/>
          <w:sz w:val="20"/>
          <w:szCs w:val="20"/>
          <w:highlight w:val="yellow"/>
          <w:lang w:val="en"/>
        </w:rPr>
        <w:t>required_dist</w:t>
      </w:r>
      <w:proofErr w:type="spellEnd"/>
      <w:r w:rsidRPr="03F29440" w:rsidR="6C095472">
        <w:rPr>
          <w:rStyle w:val="normaltextrun"/>
          <w:rFonts w:ascii="Arial" w:hAnsi="Arial" w:cs="Arial"/>
          <w:sz w:val="20"/>
          <w:szCs w:val="20"/>
          <w:highlight w:val="yellow"/>
          <w:lang w:val="en"/>
        </w:rPr>
        <w:t>’</w:t>
      </w:r>
      <w:r w:rsidRPr="03F29440" w:rsidR="221D5D5E">
        <w:rPr>
          <w:rStyle w:val="normaltextrun"/>
          <w:rFonts w:ascii="Arial" w:hAnsi="Arial" w:cs="Arial"/>
          <w:sz w:val="20"/>
          <w:szCs w:val="20"/>
          <w:highlight w:val="yellow"/>
          <w:lang w:val="en"/>
        </w:rPr>
        <w:t xml:space="preserve"> column which was renamed to </w:t>
      </w:r>
      <w:r w:rsidRPr="03F29440" w:rsidR="6C095472">
        <w:rPr>
          <w:rStyle w:val="normaltextrun"/>
          <w:rFonts w:ascii="Arial" w:hAnsi="Arial" w:cs="Arial"/>
          <w:sz w:val="20"/>
          <w:szCs w:val="20"/>
          <w:highlight w:val="yellow"/>
          <w:lang w:val="en"/>
        </w:rPr>
        <w:t>‘</w:t>
      </w:r>
      <w:r w:rsidRPr="03F29440" w:rsidR="221D5D5E">
        <w:rPr>
          <w:rStyle w:val="normaltextrun"/>
          <w:rFonts w:ascii="Arial" w:hAnsi="Arial" w:cs="Arial"/>
          <w:sz w:val="20"/>
          <w:szCs w:val="20"/>
          <w:highlight w:val="yellow"/>
          <w:lang w:val="en"/>
        </w:rPr>
        <w:t>dependency</w:t>
      </w:r>
      <w:r w:rsidRPr="03F29440" w:rsidR="6C095472">
        <w:rPr>
          <w:rStyle w:val="normaltextrun"/>
          <w:rFonts w:ascii="Arial" w:hAnsi="Arial" w:cs="Arial"/>
          <w:sz w:val="20"/>
          <w:szCs w:val="20"/>
          <w:highlight w:val="yellow"/>
          <w:lang w:val="en"/>
        </w:rPr>
        <w:t>’</w:t>
      </w:r>
      <w:r w:rsidRPr="03F29440" w:rsidR="221D5D5E">
        <w:rPr>
          <w:rStyle w:val="normaltextrun"/>
          <w:rFonts w:ascii="Arial" w:hAnsi="Arial" w:cs="Arial"/>
          <w:sz w:val="20"/>
          <w:szCs w:val="20"/>
          <w:highlight w:val="yellow"/>
          <w:lang w:val="en"/>
        </w:rPr>
        <w:t xml:space="preserve"> was in a</w:t>
      </w:r>
      <w:r w:rsidRPr="03F29440" w:rsidR="6C4ADB91">
        <w:rPr>
          <w:rStyle w:val="normaltextrun"/>
          <w:rFonts w:ascii="Arial" w:hAnsi="Arial" w:cs="Arial"/>
          <w:sz w:val="20"/>
          <w:szCs w:val="20"/>
          <w:highlight w:val="yellow"/>
          <w:lang w:val="en"/>
        </w:rPr>
        <w:t>n</w:t>
      </w:r>
      <w:r w:rsidRPr="03F29440" w:rsidR="221D5D5E">
        <w:rPr>
          <w:rStyle w:val="normaltextrun"/>
          <w:rFonts w:ascii="Arial" w:hAnsi="Arial" w:cs="Arial"/>
          <w:sz w:val="20"/>
          <w:szCs w:val="20"/>
          <w:highlight w:val="yellow"/>
          <w:lang w:val="en"/>
        </w:rPr>
        <w:t xml:space="preserve"> </w:t>
      </w:r>
      <w:r w:rsidRPr="03F29440" w:rsidR="6C095472">
        <w:rPr>
          <w:rStyle w:val="normaltextrun"/>
          <w:rFonts w:ascii="Arial" w:hAnsi="Arial" w:cs="Arial"/>
          <w:sz w:val="20"/>
          <w:szCs w:val="20"/>
          <w:highlight w:val="yellow"/>
          <w:lang w:val="en"/>
        </w:rPr>
        <w:t>Array string format.</w:t>
      </w:r>
      <w:commentRangeEnd w:id="25"/>
      <w:r>
        <w:rPr>
          <w:rStyle w:val="CommentReference"/>
        </w:rPr>
        <w:commentReference w:id="25"/>
      </w:r>
      <w:r w:rsidRPr="03F29440" w:rsidR="6C095472">
        <w:rPr>
          <w:rStyle w:val="normaltextrun"/>
          <w:rFonts w:ascii="Arial" w:hAnsi="Arial" w:cs="Arial"/>
          <w:sz w:val="20"/>
          <w:szCs w:val="20"/>
          <w:highlight w:val="yellow"/>
          <w:lang w:val="en"/>
        </w:rPr>
        <w:t xml:space="preserve"> </w:t>
      </w:r>
      <w:ins w:author="Author" w:id="1794556922">
        <w:r w:rsidRPr="03F29440" w:rsidR="59F8970B">
          <w:rPr>
            <w:rStyle w:val="normaltextrun"/>
            <w:rFonts w:ascii="Arial" w:hAnsi="Arial" w:cs="Arial"/>
            <w:sz w:val="20"/>
            <w:szCs w:val="20"/>
            <w:highlight w:val="yellow"/>
            <w:lang w:val="en"/>
          </w:rPr>
          <w:t xml:space="preserve">This field was converted from a single row with an array string listing multiple required packages to multiple rows for the same package with only one dependency listed in the </w:t>
        </w:r>
        <w:r w:rsidRPr="03F29440" w:rsidR="59F8970B">
          <w:rPr>
            <w:rStyle w:val="normaltextrun"/>
            <w:rFonts w:ascii="Arial" w:hAnsi="Arial" w:cs="Arial"/>
            <w:sz w:val="20"/>
            <w:szCs w:val="20"/>
            <w:highlight w:val="yellow"/>
            <w:lang w:val="en"/>
          </w:rPr>
          <w:t>required</w:t>
        </w:r>
        <w:r w:rsidRPr="03F29440" w:rsidR="5EEF30DF">
          <w:rPr>
            <w:rStyle w:val="normaltextrun"/>
            <w:rFonts w:ascii="Arial" w:hAnsi="Arial" w:cs="Arial"/>
            <w:sz w:val="20"/>
            <w:szCs w:val="20"/>
            <w:highlight w:val="yellow"/>
            <w:lang w:val="en"/>
          </w:rPr>
          <w:t>_dist</w:t>
        </w:r>
        <w:r w:rsidRPr="03F29440" w:rsidR="5EEF30DF">
          <w:rPr>
            <w:rStyle w:val="normaltextrun"/>
            <w:rFonts w:ascii="Arial" w:hAnsi="Arial" w:cs="Arial"/>
            <w:sz w:val="20"/>
            <w:szCs w:val="20"/>
            <w:highlight w:val="yellow"/>
            <w:lang w:val="en"/>
          </w:rPr>
          <w:t xml:space="preserve"> field. </w:t>
        </w:r>
      </w:ins>
      <w:del w:author="Author" w:id="306156797">
        <w:r w:rsidRPr="03F29440" w:rsidDel="6C4ADB91">
          <w:rPr>
            <w:rStyle w:val="normaltextrun"/>
            <w:rFonts w:ascii="Arial" w:hAnsi="Arial" w:cs="Arial"/>
            <w:sz w:val="20"/>
            <w:szCs w:val="20"/>
            <w:highlight w:val="yellow"/>
            <w:lang w:val="en"/>
          </w:rPr>
          <w:delText xml:space="preserve">While querying the data this </w:delText>
        </w:r>
        <w:r w:rsidRPr="03F29440" w:rsidDel="10CD4366">
          <w:rPr>
            <w:rStyle w:val="normaltextrun"/>
            <w:rFonts w:ascii="Arial" w:hAnsi="Arial" w:cs="Arial"/>
            <w:sz w:val="20"/>
            <w:szCs w:val="20"/>
            <w:highlight w:val="yellow"/>
            <w:lang w:val="en"/>
          </w:rPr>
          <w:delText>field</w:delText>
        </w:r>
        <w:r w:rsidRPr="03F29440" w:rsidDel="6C4ADB91">
          <w:rPr>
            <w:rStyle w:val="normaltextrun"/>
            <w:rFonts w:ascii="Arial" w:hAnsi="Arial" w:cs="Arial"/>
            <w:sz w:val="20"/>
            <w:szCs w:val="20"/>
            <w:highlight w:val="yellow"/>
            <w:lang w:val="en"/>
          </w:rPr>
          <w:delText xml:space="preserve"> </w:delText>
        </w:r>
      </w:del>
      <w:commentRangeStart w:id="26"/>
      <w:del w:author="Author" w:id="2132308325">
        <w:r w:rsidRPr="03F29440" w:rsidDel="6C4ADB91">
          <w:rPr>
            <w:rStyle w:val="normaltextrun"/>
            <w:rFonts w:ascii="Arial" w:hAnsi="Arial" w:cs="Arial"/>
            <w:sz w:val="20"/>
            <w:szCs w:val="20"/>
            <w:highlight w:val="yellow"/>
            <w:lang w:val="en"/>
          </w:rPr>
          <w:delText>had to be exploded</w:delText>
        </w:r>
      </w:del>
      <w:commentRangeEnd w:id="26"/>
      <w:r>
        <w:rPr>
          <w:rStyle w:val="CommentReference"/>
        </w:rPr>
        <w:commentReference w:id="26"/>
      </w:r>
      <w:del w:author="Author" w:id="1351080949">
        <w:r w:rsidRPr="03F29440" w:rsidDel="6C4ADB91">
          <w:rPr>
            <w:rStyle w:val="normaltextrun"/>
            <w:rFonts w:ascii="Arial" w:hAnsi="Arial" w:cs="Arial"/>
            <w:sz w:val="20"/>
            <w:szCs w:val="20"/>
            <w:highlight w:val="yellow"/>
            <w:lang w:val="en"/>
          </w:rPr>
          <w:delText xml:space="preserve"> to create a dependency per row</w:delText>
        </w:r>
        <w:r w:rsidRPr="03F29440" w:rsidDel="24E43920">
          <w:rPr>
            <w:rStyle w:val="normaltextrun"/>
            <w:rFonts w:ascii="Arial" w:hAnsi="Arial" w:cs="Arial"/>
            <w:sz w:val="20"/>
            <w:szCs w:val="20"/>
            <w:highlight w:val="yellow"/>
            <w:lang w:val="en"/>
          </w:rPr>
          <w:delText xml:space="preserve"> </w:delText>
        </w:r>
        <w:r w:rsidRPr="03F29440" w:rsidDel="10CD4366">
          <w:rPr>
            <w:rStyle w:val="normaltextrun"/>
            <w:rFonts w:ascii="Arial" w:hAnsi="Arial" w:cs="Arial"/>
            <w:sz w:val="20"/>
            <w:szCs w:val="20"/>
            <w:highlight w:val="yellow"/>
            <w:lang w:val="en"/>
          </w:rPr>
          <w:delText>to reduce processing later.</w:delText>
        </w:r>
      </w:del>
    </w:p>
    <w:p w:rsidRPr="00E311C7" w:rsidR="00C802B0" w:rsidP="00C802B0" w:rsidRDefault="00C802B0" w14:paraId="601F46BE" w14:textId="07B17F4C">
      <w:pPr>
        <w:pStyle w:val="paragraph"/>
        <w:textAlignment w:val="baseline"/>
        <w:rPr>
          <w:rFonts w:ascii="Arial" w:hAnsi="Arial" w:cs="Arial"/>
          <w:sz w:val="20"/>
          <w:szCs w:val="20"/>
        </w:rPr>
      </w:pPr>
      <w:r w:rsidRPr="03F29440" w:rsidR="00C802B0">
        <w:rPr>
          <w:rStyle w:val="normaltextrun"/>
          <w:rFonts w:ascii="Arial" w:hAnsi="Arial" w:cs="Arial"/>
          <w:sz w:val="20"/>
          <w:szCs w:val="20"/>
          <w:lang w:val="en"/>
        </w:rPr>
        <w:t xml:space="preserve">The second table is the </w:t>
      </w:r>
      <w:r w:rsidRPr="03F29440" w:rsidR="0A0CED02">
        <w:rPr>
          <w:rStyle w:val="normaltextrun"/>
          <w:rFonts w:ascii="Arial" w:hAnsi="Arial" w:cs="Arial"/>
          <w:sz w:val="20"/>
          <w:szCs w:val="20"/>
          <w:lang w:val="en"/>
        </w:rPr>
        <w:t>f</w:t>
      </w:r>
      <w:r w:rsidRPr="03F29440" w:rsidR="64F70C0B">
        <w:rPr>
          <w:rStyle w:val="normaltextrun"/>
          <w:rFonts w:ascii="Arial" w:hAnsi="Arial" w:cs="Arial"/>
          <w:sz w:val="20"/>
          <w:szCs w:val="20"/>
          <w:lang w:val="en"/>
        </w:rPr>
        <w:t xml:space="preserve">ile </w:t>
      </w:r>
      <w:r w:rsidRPr="03F29440" w:rsidR="7AF2656A">
        <w:rPr>
          <w:rStyle w:val="normaltextrun"/>
          <w:rFonts w:ascii="Arial" w:hAnsi="Arial" w:cs="Arial"/>
          <w:sz w:val="20"/>
          <w:szCs w:val="20"/>
          <w:lang w:val="en"/>
        </w:rPr>
        <w:t>d</w:t>
      </w:r>
      <w:r w:rsidRPr="03F29440" w:rsidR="00C802B0">
        <w:rPr>
          <w:rStyle w:val="normaltextrun"/>
          <w:rFonts w:ascii="Arial" w:hAnsi="Arial" w:cs="Arial"/>
          <w:sz w:val="20"/>
          <w:szCs w:val="20"/>
          <w:lang w:val="en"/>
        </w:rPr>
        <w:t>ownloads</w:t>
      </w:r>
      <w:r w:rsidRPr="03F29440" w:rsidR="3062A999">
        <w:rPr>
          <w:rStyle w:val="normaltextrun"/>
          <w:rFonts w:ascii="Arial" w:hAnsi="Arial" w:cs="Arial"/>
          <w:sz w:val="20"/>
          <w:szCs w:val="20"/>
          <w:lang w:val="en"/>
        </w:rPr>
        <w:t xml:space="preserve"> </w:t>
      </w:r>
      <w:r w:rsidRPr="03F29440" w:rsidR="64F70C0B">
        <w:rPr>
          <w:rStyle w:val="normaltextrun"/>
          <w:rFonts w:ascii="Arial" w:hAnsi="Arial" w:cs="Arial"/>
          <w:sz w:val="20"/>
          <w:szCs w:val="20"/>
          <w:lang w:val="en"/>
        </w:rPr>
        <w:t>t</w:t>
      </w:r>
      <w:r w:rsidRPr="03F29440" w:rsidR="00C802B0">
        <w:rPr>
          <w:rStyle w:val="normaltextrun"/>
          <w:rFonts w:ascii="Arial" w:hAnsi="Arial" w:cs="Arial"/>
          <w:sz w:val="20"/>
          <w:szCs w:val="20"/>
          <w:lang w:val="en"/>
        </w:rPr>
        <w:t>able</w:t>
      </w:r>
      <w:r w:rsidRPr="03F29440" w:rsidR="7D101921">
        <w:rPr>
          <w:rStyle w:val="normaltextrun"/>
          <w:rFonts w:ascii="Arial" w:hAnsi="Arial" w:cs="Arial"/>
          <w:sz w:val="20"/>
          <w:szCs w:val="20"/>
          <w:lang w:val="en"/>
        </w:rPr>
        <w:t xml:space="preserve"> (referred to as </w:t>
      </w:r>
      <w:proofErr w:type="spellStart"/>
      <w:r w:rsidRPr="03F29440" w:rsidR="7D101921">
        <w:rPr>
          <w:rStyle w:val="normaltextrun"/>
          <w:rFonts w:ascii="Arial" w:hAnsi="Arial" w:cs="Arial"/>
          <w:sz w:val="20"/>
          <w:szCs w:val="20"/>
          <w:lang w:val="en"/>
        </w:rPr>
        <w:t>file_downloads</w:t>
      </w:r>
      <w:proofErr w:type="spellEnd"/>
      <w:r w:rsidRPr="03F29440" w:rsidR="7D101921">
        <w:rPr>
          <w:rStyle w:val="normaltextrun"/>
          <w:rFonts w:ascii="Arial" w:hAnsi="Arial" w:cs="Arial"/>
          <w:sz w:val="20"/>
          <w:szCs w:val="20"/>
          <w:lang w:val="en"/>
        </w:rPr>
        <w:t xml:space="preserve"> on GCB)</w:t>
      </w:r>
      <w:r w:rsidRPr="03F29440" w:rsidR="00C802B0">
        <w:rPr>
          <w:rStyle w:val="normaltextrun"/>
          <w:rFonts w:ascii="Arial" w:hAnsi="Arial" w:cs="Arial"/>
          <w:sz w:val="20"/>
          <w:szCs w:val="20"/>
          <w:lang w:val="en"/>
        </w:rPr>
        <w:t>. It contains information about each package download</w:t>
      </w:r>
      <w:r w:rsidRPr="03F29440" w:rsidR="4AEC1579">
        <w:rPr>
          <w:rStyle w:val="normaltextrun"/>
          <w:rFonts w:ascii="Arial" w:hAnsi="Arial" w:cs="Arial"/>
          <w:sz w:val="20"/>
          <w:szCs w:val="20"/>
          <w:lang w:val="en"/>
        </w:rPr>
        <w:t xml:space="preserve"> for the subject time period</w:t>
      </w:r>
      <w:r w:rsidRPr="03F29440" w:rsidR="00C802B0">
        <w:rPr>
          <w:rStyle w:val="normaltextrun"/>
          <w:rFonts w:ascii="Arial" w:hAnsi="Arial" w:cs="Arial"/>
          <w:sz w:val="20"/>
          <w:szCs w:val="20"/>
          <w:lang w:val="en"/>
        </w:rPr>
        <w:t xml:space="preserve">. </w:t>
      </w:r>
      <w:ins w:author="Author" w:id="850481776">
        <w:r w:rsidRPr="03F29440" w:rsidR="0C4D5139">
          <w:rPr>
            <w:rStyle w:val="normaltextrun"/>
            <w:rFonts w:ascii="Arial" w:hAnsi="Arial" w:cs="Arial"/>
            <w:sz w:val="20"/>
            <w:szCs w:val="20"/>
            <w:lang w:val="en"/>
          </w:rPr>
          <w:t>Our analysis aims to quantify</w:t>
        </w:r>
        <w:r w:rsidRPr="03F29440" w:rsidR="0C4D5139">
          <w:rPr>
            <w:rStyle w:val="normaltextrun"/>
            <w:rFonts w:ascii="Arial" w:hAnsi="Arial" w:cs="Arial"/>
            <w:sz w:val="20"/>
            <w:szCs w:val="20"/>
            <w:lang w:val="en"/>
          </w:rPr>
          <w:t xml:space="preserve"> the impact of OSS software packages. Therefore, we were interested in the number of downloads completed during the subject time period</w:t>
        </w:r>
      </w:ins>
      <w:r w:rsidRPr="03F29440" w:rsidR="2694483C">
        <w:rPr>
          <w:rStyle w:val="normaltextrun"/>
          <w:rFonts w:ascii="Arial" w:hAnsi="Arial" w:cs="Arial"/>
          <w:sz w:val="20"/>
          <w:szCs w:val="20"/>
          <w:lang w:val="en"/>
        </w:rPr>
        <w:t xml:space="preserve"> </w:t>
      </w:r>
      <w:ins w:author="Author" w:id="614923597">
        <w:r w:rsidRPr="03F29440" w:rsidR="5F56C92B">
          <w:rPr>
            <w:rStyle w:val="normaltextrun"/>
            <w:rFonts w:ascii="Arial" w:hAnsi="Arial" w:cs="Arial"/>
            <w:sz w:val="20"/>
            <w:szCs w:val="20"/>
            <w:lang w:val="en"/>
          </w:rPr>
          <w:t xml:space="preserve">not information on each individual download. </w:t>
        </w:r>
        <w:r w:rsidRPr="03F29440" w:rsidR="4D2B6A43">
          <w:rPr>
            <w:rStyle w:val="normaltextrun"/>
            <w:rFonts w:ascii="Arial" w:hAnsi="Arial" w:cs="Arial"/>
            <w:sz w:val="20"/>
            <w:szCs w:val="20"/>
            <w:lang w:val="en"/>
          </w:rPr>
          <w:t xml:space="preserve">Data downloaded from the </w:t>
        </w:r>
        <w:r w:rsidRPr="03F29440" w:rsidR="4D2B6A43">
          <w:rPr>
            <w:rStyle w:val="normaltextrun"/>
            <w:rFonts w:ascii="Arial" w:hAnsi="Arial" w:cs="Arial"/>
            <w:sz w:val="20"/>
            <w:szCs w:val="20"/>
            <w:lang w:val="en"/>
          </w:rPr>
          <w:t>file_downloads</w:t>
        </w:r>
        <w:r w:rsidRPr="03F29440" w:rsidR="4D2B6A43">
          <w:rPr>
            <w:rStyle w:val="normaltextrun"/>
            <w:rFonts w:ascii="Arial" w:hAnsi="Arial" w:cs="Arial"/>
            <w:sz w:val="20"/>
            <w:szCs w:val="20"/>
            <w:lang w:val="en"/>
          </w:rPr>
          <w:t xml:space="preserve"> table was aggregated by package name and download country code to produce a download count. </w:t>
        </w:r>
      </w:ins>
      <w:r w:rsidRPr="03F29440" w:rsidR="00C802B0">
        <w:rPr>
          <w:rStyle w:val="normaltextrun"/>
          <w:rFonts w:ascii="Arial" w:hAnsi="Arial" w:cs="Arial"/>
          <w:sz w:val="20"/>
          <w:szCs w:val="20"/>
          <w:lang w:val="en"/>
        </w:rPr>
        <w:t>Data dictionaries can be found for each table in Appendix A.  </w:t>
      </w:r>
      <w:r w:rsidRPr="03F29440" w:rsidR="00C802B0">
        <w:rPr>
          <w:rStyle w:val="eop"/>
          <w:rFonts w:ascii="Arial" w:hAnsi="Arial" w:cs="Arial"/>
          <w:sz w:val="20"/>
          <w:szCs w:val="20"/>
        </w:rPr>
        <w:t> </w:t>
      </w:r>
    </w:p>
    <w:p w:rsidR="03F29440" w:rsidP="03F29440" w:rsidRDefault="03F29440" w14:paraId="5DC6F03A" w14:textId="4F4ECD74">
      <w:pPr>
        <w:pStyle w:val="paragraph"/>
        <w:rPr>
          <w:rStyle w:val="eop"/>
          <w:rFonts w:ascii="Times New Roman" w:hAnsi="Times New Roman" w:eastAsia="Times New Roman" w:cs="Times New Roman"/>
          <w:sz w:val="24"/>
          <w:szCs w:val="24"/>
        </w:rPr>
      </w:pPr>
    </w:p>
    <w:p w:rsidRPr="00E311C7" w:rsidR="00C802B0" w:rsidP="0037370E" w:rsidRDefault="4CFDB51D" w14:paraId="64E08CB9" w14:textId="705D599D">
      <w:pPr>
        <w:pStyle w:val="paragraph"/>
        <w:textAlignment w:val="baseline"/>
        <w:rPr>
          <w:rStyle w:val="eop"/>
          <w:rFonts w:ascii="Arial" w:hAnsi="Arial" w:cs="Arial"/>
          <w:sz w:val="20"/>
          <w:szCs w:val="20"/>
        </w:rPr>
      </w:pPr>
      <w:r w:rsidRPr="5C0DA487">
        <w:rPr>
          <w:rStyle w:val="normaltextrun"/>
          <w:rFonts w:ascii="Arial" w:hAnsi="Arial" w:cs="Arial"/>
          <w:sz w:val="20"/>
          <w:szCs w:val="20"/>
          <w:lang w:val="en"/>
        </w:rPr>
        <w:t xml:space="preserve">All the data was collected from the </w:t>
      </w:r>
      <w:r w:rsidRPr="5C0DA487" w:rsidR="08948D79">
        <w:rPr>
          <w:rStyle w:val="normaltextrun"/>
          <w:rFonts w:ascii="Arial" w:hAnsi="Arial" w:cs="Arial"/>
          <w:sz w:val="20"/>
          <w:szCs w:val="20"/>
          <w:lang w:val="en"/>
        </w:rPr>
        <w:t>GCB</w:t>
      </w:r>
      <w:r w:rsidRPr="5C0DA487">
        <w:rPr>
          <w:rStyle w:val="normaltextrun"/>
          <w:rFonts w:ascii="Arial" w:hAnsi="Arial" w:cs="Arial"/>
          <w:sz w:val="20"/>
          <w:szCs w:val="20"/>
          <w:lang w:val="en"/>
        </w:rPr>
        <w:t xml:space="preserve"> </w:t>
      </w:r>
      <w:r w:rsidRPr="5C0DA487" w:rsidR="4ADA5998">
        <w:rPr>
          <w:rStyle w:val="normaltextrun"/>
          <w:rFonts w:ascii="Arial" w:hAnsi="Arial" w:cs="Arial"/>
          <w:sz w:val="20"/>
          <w:szCs w:val="20"/>
          <w:lang w:val="en"/>
        </w:rPr>
        <w:t>m</w:t>
      </w:r>
      <w:r w:rsidRPr="5C0DA487">
        <w:rPr>
          <w:rStyle w:val="normaltextrun"/>
          <w:rFonts w:ascii="Arial" w:hAnsi="Arial" w:cs="Arial"/>
          <w:sz w:val="20"/>
          <w:szCs w:val="20"/>
          <w:lang w:val="en"/>
        </w:rPr>
        <w:t>etadata</w:t>
      </w:r>
      <w:r w:rsidRPr="5C0DA487" w:rsidR="4ADA5998">
        <w:rPr>
          <w:rStyle w:val="normaltextrun"/>
          <w:rFonts w:ascii="Arial" w:hAnsi="Arial" w:cs="Arial"/>
          <w:sz w:val="20"/>
          <w:szCs w:val="20"/>
          <w:lang w:val="en"/>
        </w:rPr>
        <w:t xml:space="preserve"> t</w:t>
      </w:r>
      <w:r w:rsidRPr="5C0DA487">
        <w:rPr>
          <w:rStyle w:val="normaltextrun"/>
          <w:rFonts w:ascii="Arial" w:hAnsi="Arial" w:cs="Arial"/>
          <w:sz w:val="20"/>
          <w:szCs w:val="20"/>
          <w:lang w:val="en"/>
        </w:rPr>
        <w:t xml:space="preserve">able. The </w:t>
      </w:r>
      <w:r w:rsidRPr="5C0DA487" w:rsidR="4ADA5998">
        <w:rPr>
          <w:rStyle w:val="normaltextrun"/>
          <w:rFonts w:ascii="Arial" w:hAnsi="Arial" w:cs="Arial"/>
          <w:sz w:val="20"/>
          <w:szCs w:val="20"/>
          <w:lang w:val="en"/>
        </w:rPr>
        <w:t>m</w:t>
      </w:r>
      <w:r w:rsidRPr="5C0DA487">
        <w:rPr>
          <w:rStyle w:val="normaltextrun"/>
          <w:rFonts w:ascii="Arial" w:hAnsi="Arial" w:cs="Arial"/>
          <w:sz w:val="20"/>
          <w:szCs w:val="20"/>
          <w:lang w:val="en"/>
        </w:rPr>
        <w:t xml:space="preserve">etadata was reduced to include only packages </w:t>
      </w:r>
      <w:r w:rsidRPr="5C0DA487" w:rsidR="2FCBEE70">
        <w:rPr>
          <w:rStyle w:val="normaltextrun"/>
          <w:rFonts w:ascii="Arial" w:hAnsi="Arial" w:cs="Arial"/>
          <w:sz w:val="20"/>
          <w:szCs w:val="20"/>
          <w:lang w:val="en"/>
        </w:rPr>
        <w:t>that were released</w:t>
      </w:r>
      <w:r w:rsidRPr="5C0DA487" w:rsidR="6EE5AA89">
        <w:rPr>
          <w:rStyle w:val="normaltextrun"/>
          <w:rFonts w:ascii="Arial" w:hAnsi="Arial" w:cs="Arial"/>
          <w:sz w:val="20"/>
          <w:szCs w:val="20"/>
          <w:lang w:val="en"/>
        </w:rPr>
        <w:t xml:space="preserve">. For first focusing on the </w:t>
      </w:r>
      <w:r w:rsidRPr="5C0DA487" w:rsidR="7ED557B7">
        <w:rPr>
          <w:rStyle w:val="normaltextrun"/>
          <w:rFonts w:ascii="Arial" w:hAnsi="Arial" w:cs="Arial"/>
          <w:sz w:val="20"/>
          <w:szCs w:val="20"/>
          <w:lang w:val="en"/>
        </w:rPr>
        <w:t>contributor’s</w:t>
      </w:r>
      <w:r w:rsidRPr="5C0DA487" w:rsidR="6EE5AA89">
        <w:rPr>
          <w:rStyle w:val="normaltextrun"/>
          <w:rFonts w:ascii="Arial" w:hAnsi="Arial" w:cs="Arial"/>
          <w:sz w:val="20"/>
          <w:szCs w:val="20"/>
          <w:lang w:val="en"/>
        </w:rPr>
        <w:t xml:space="preserve"> network, the metadata table was reduced to those packages </w:t>
      </w:r>
      <w:r w:rsidRPr="5C0DA487">
        <w:rPr>
          <w:rStyle w:val="normaltextrun"/>
          <w:rFonts w:ascii="Arial" w:hAnsi="Arial" w:cs="Arial"/>
          <w:sz w:val="20"/>
          <w:szCs w:val="20"/>
          <w:lang w:val="en"/>
        </w:rPr>
        <w:t xml:space="preserve">that are being </w:t>
      </w:r>
      <w:r w:rsidRPr="5C0DA487" w:rsidR="6EE5AA89">
        <w:rPr>
          <w:rStyle w:val="normaltextrun"/>
          <w:rFonts w:ascii="Arial" w:hAnsi="Arial" w:cs="Arial"/>
          <w:sz w:val="20"/>
          <w:szCs w:val="20"/>
          <w:lang w:val="en"/>
        </w:rPr>
        <w:t>hosted</w:t>
      </w:r>
      <w:r w:rsidRPr="5C0DA487">
        <w:rPr>
          <w:rStyle w:val="normaltextrun"/>
          <w:rFonts w:ascii="Arial" w:hAnsi="Arial" w:cs="Arial"/>
          <w:sz w:val="20"/>
          <w:szCs w:val="20"/>
          <w:lang w:val="en"/>
        </w:rPr>
        <w:t xml:space="preserve"> on </w:t>
      </w:r>
      <w:r w:rsidRPr="5C0DA487" w:rsidR="44907E85">
        <w:rPr>
          <w:rStyle w:val="normaltextrun"/>
          <w:rFonts w:ascii="Arial" w:hAnsi="Arial" w:cs="Arial"/>
          <w:sz w:val="20"/>
          <w:szCs w:val="20"/>
          <w:lang w:val="en"/>
        </w:rPr>
        <w:t>GitHub</w:t>
      </w:r>
      <w:r w:rsidRPr="5C0DA487" w:rsidR="2BFB3E9C">
        <w:rPr>
          <w:rStyle w:val="normaltextrun"/>
          <w:rFonts w:ascii="Arial" w:hAnsi="Arial" w:cs="Arial"/>
          <w:sz w:val="20"/>
          <w:szCs w:val="20"/>
          <w:lang w:val="en"/>
        </w:rPr>
        <w:t xml:space="preserve"> </w:t>
      </w:r>
      <w:r w:rsidRPr="5C0DA487" w:rsidR="6EE5AA89">
        <w:rPr>
          <w:rStyle w:val="normaltextrun"/>
          <w:rFonts w:ascii="Arial" w:hAnsi="Arial" w:cs="Arial"/>
          <w:sz w:val="20"/>
          <w:szCs w:val="20"/>
          <w:lang w:val="en"/>
        </w:rPr>
        <w:t>with a license</w:t>
      </w:r>
      <w:r w:rsidRPr="5C0DA487">
        <w:rPr>
          <w:rStyle w:val="normaltextrun"/>
          <w:rFonts w:ascii="Arial" w:hAnsi="Arial" w:cs="Arial"/>
          <w:sz w:val="20"/>
          <w:szCs w:val="20"/>
          <w:lang w:val="en"/>
        </w:rPr>
        <w:t xml:space="preserve">. This was accomplished by selected records which had a home page record pointing to a </w:t>
      </w:r>
      <w:r w:rsidRPr="5C0DA487" w:rsidR="44907E85">
        <w:rPr>
          <w:rStyle w:val="normaltextrun"/>
          <w:rFonts w:ascii="Arial" w:hAnsi="Arial" w:cs="Arial"/>
          <w:sz w:val="20"/>
          <w:szCs w:val="20"/>
          <w:lang w:val="en"/>
        </w:rPr>
        <w:t>GitHub</w:t>
      </w:r>
      <w:r w:rsidRPr="5C0DA487" w:rsidR="2BFB3E9C">
        <w:rPr>
          <w:rStyle w:val="normaltextrun"/>
          <w:rFonts w:ascii="Arial" w:hAnsi="Arial" w:cs="Arial"/>
          <w:sz w:val="20"/>
          <w:szCs w:val="20"/>
          <w:lang w:val="en"/>
        </w:rPr>
        <w:t xml:space="preserve"> </w:t>
      </w:r>
      <w:r w:rsidRPr="5C0DA487">
        <w:rPr>
          <w:rStyle w:val="normaltextrun"/>
          <w:rFonts w:ascii="Arial" w:hAnsi="Arial" w:cs="Arial"/>
          <w:sz w:val="20"/>
          <w:szCs w:val="20"/>
          <w:lang w:val="en"/>
        </w:rPr>
        <w:t xml:space="preserve">repository. </w:t>
      </w:r>
      <w:del w:author="Author" w:id="27">
        <w:r w:rsidRPr="5C0DA487" w:rsidDel="7ED557B7" w:rsidR="00C802B0">
          <w:rPr>
            <w:rStyle w:val="normaltextrun"/>
            <w:rFonts w:ascii="Arial" w:hAnsi="Arial" w:cs="Arial"/>
            <w:sz w:val="20"/>
            <w:szCs w:val="20"/>
            <w:lang w:val="en"/>
          </w:rPr>
          <w:delText xml:space="preserve">The </w:delText>
        </w:r>
      </w:del>
      <w:ins w:author="Author" w:id="28">
        <w:r w:rsidRPr="5C0DA487" w:rsidR="558D3F7D">
          <w:rPr>
            <w:rStyle w:val="normaltextrun"/>
            <w:rFonts w:ascii="Arial" w:hAnsi="Arial" w:cs="Arial"/>
            <w:sz w:val="20"/>
            <w:szCs w:val="20"/>
            <w:lang w:val="en"/>
          </w:rPr>
          <w:t xml:space="preserve">We decided to limit </w:t>
        </w:r>
      </w:ins>
      <w:proofErr w:type="spellStart"/>
      <w:r w:rsidRPr="5C0DA487" w:rsidR="7ED557B7">
        <w:rPr>
          <w:rStyle w:val="normaltextrun"/>
          <w:rFonts w:ascii="Arial" w:hAnsi="Arial" w:cs="Arial"/>
          <w:sz w:val="20"/>
          <w:szCs w:val="20"/>
          <w:lang w:val="en"/>
        </w:rPr>
        <w:t>data</w:t>
      </w:r>
      <w:del w:author="Author" w:id="29">
        <w:r w:rsidRPr="5C0DA487" w:rsidDel="7ED557B7" w:rsidR="00C802B0">
          <w:rPr>
            <w:rStyle w:val="normaltextrun"/>
            <w:rFonts w:ascii="Arial" w:hAnsi="Arial" w:cs="Arial"/>
            <w:sz w:val="20"/>
            <w:szCs w:val="20"/>
            <w:lang w:val="en"/>
          </w:rPr>
          <w:delText xml:space="preserve"> was limited </w:delText>
        </w:r>
      </w:del>
      <w:r w:rsidRPr="5C0DA487" w:rsidR="7ED557B7">
        <w:rPr>
          <w:rStyle w:val="normaltextrun"/>
          <w:rFonts w:ascii="Arial" w:hAnsi="Arial" w:cs="Arial"/>
          <w:sz w:val="20"/>
          <w:szCs w:val="20"/>
          <w:lang w:val="en"/>
        </w:rPr>
        <w:t>to</w:t>
      </w:r>
      <w:proofErr w:type="spellEnd"/>
      <w:r w:rsidRPr="5C0DA487" w:rsidR="7ED557B7">
        <w:rPr>
          <w:rStyle w:val="normaltextrun"/>
          <w:rFonts w:ascii="Arial" w:hAnsi="Arial" w:cs="Arial"/>
          <w:sz w:val="20"/>
          <w:szCs w:val="20"/>
          <w:lang w:val="en"/>
        </w:rPr>
        <w:t xml:space="preserve"> </w:t>
      </w:r>
      <w:r w:rsidRPr="5C0DA487" w:rsidR="44907E85">
        <w:rPr>
          <w:rStyle w:val="normaltextrun"/>
          <w:rFonts w:ascii="Arial" w:hAnsi="Arial" w:cs="Arial"/>
          <w:sz w:val="20"/>
          <w:szCs w:val="20"/>
          <w:lang w:val="en"/>
        </w:rPr>
        <w:t>GitHub</w:t>
      </w:r>
      <w:r w:rsidRPr="5C0DA487" w:rsidR="2BFB3E9C">
        <w:rPr>
          <w:rStyle w:val="normaltextrun"/>
          <w:rFonts w:ascii="Arial" w:hAnsi="Arial" w:cs="Arial"/>
          <w:sz w:val="20"/>
          <w:szCs w:val="20"/>
          <w:lang w:val="en"/>
        </w:rPr>
        <w:t xml:space="preserve"> </w:t>
      </w:r>
      <w:del w:author="Author" w:id="30">
        <w:r w:rsidRPr="5C0DA487" w:rsidDel="7ED557B7" w:rsidR="00C802B0">
          <w:rPr>
            <w:rStyle w:val="normaltextrun"/>
            <w:rFonts w:ascii="Arial" w:hAnsi="Arial" w:cs="Arial"/>
            <w:sz w:val="20"/>
            <w:szCs w:val="20"/>
            <w:lang w:val="en"/>
          </w:rPr>
          <w:delText xml:space="preserve">only </w:delText>
        </w:r>
      </w:del>
      <w:r w:rsidRPr="5C0DA487" w:rsidR="7ED557B7">
        <w:rPr>
          <w:rStyle w:val="normaltextrun"/>
          <w:rFonts w:ascii="Arial" w:hAnsi="Arial" w:cs="Arial"/>
          <w:sz w:val="20"/>
          <w:szCs w:val="20"/>
          <w:lang w:val="en"/>
        </w:rPr>
        <w:t xml:space="preserve">because our </w:t>
      </w:r>
      <w:del w:author="Author" w:id="31">
        <w:r w:rsidRPr="5C0DA487" w:rsidDel="7ED557B7" w:rsidR="00C802B0">
          <w:rPr>
            <w:rStyle w:val="normaltextrun"/>
            <w:rFonts w:ascii="Arial" w:hAnsi="Arial" w:cs="Arial"/>
            <w:sz w:val="20"/>
            <w:szCs w:val="20"/>
            <w:lang w:val="en"/>
          </w:rPr>
          <w:delText xml:space="preserve">project objective focuses on </w:delText>
        </w:r>
      </w:del>
      <w:ins w:author="Author" w:id="32">
        <w:r w:rsidRPr="5C0DA487" w:rsidR="2418689D">
          <w:rPr>
            <w:rStyle w:val="normaltextrun"/>
            <w:rFonts w:ascii="Arial" w:hAnsi="Arial" w:cs="Arial"/>
            <w:sz w:val="20"/>
            <w:szCs w:val="20"/>
            <w:lang w:val="en"/>
          </w:rPr>
          <w:t xml:space="preserve">primary aim was to </w:t>
        </w:r>
      </w:ins>
      <w:proofErr w:type="spellStart"/>
      <w:r w:rsidRPr="5C0DA487" w:rsidR="7ED557B7">
        <w:rPr>
          <w:rStyle w:val="normaltextrun"/>
          <w:rFonts w:ascii="Arial" w:hAnsi="Arial" w:cs="Arial"/>
          <w:sz w:val="20"/>
          <w:szCs w:val="20"/>
          <w:lang w:val="en"/>
        </w:rPr>
        <w:t>creat</w:t>
      </w:r>
      <w:proofErr w:type="spellEnd"/>
      <w:del w:author="Author" w:id="33">
        <w:r w:rsidRPr="5C0DA487" w:rsidDel="7ED557B7" w:rsidR="00C802B0">
          <w:rPr>
            <w:rStyle w:val="normaltextrun"/>
            <w:rFonts w:ascii="Arial" w:hAnsi="Arial" w:cs="Arial"/>
            <w:sz w:val="20"/>
            <w:szCs w:val="20"/>
            <w:lang w:val="en"/>
          </w:rPr>
          <w:delText>ing</w:delText>
        </w:r>
      </w:del>
      <w:r w:rsidRPr="5C0DA487" w:rsidR="7ED557B7">
        <w:rPr>
          <w:rStyle w:val="normaltextrun"/>
          <w:rFonts w:ascii="Arial" w:hAnsi="Arial" w:cs="Arial"/>
          <w:sz w:val="20"/>
          <w:szCs w:val="20"/>
          <w:lang w:val="en"/>
        </w:rPr>
        <w:t xml:space="preserve"> a contributor network </w:t>
      </w:r>
      <w:del w:author="Author" w:id="34">
        <w:r w:rsidRPr="5C0DA487" w:rsidDel="7ED557B7" w:rsidR="00C802B0">
          <w:rPr>
            <w:rStyle w:val="normaltextrun"/>
            <w:rFonts w:ascii="Arial" w:hAnsi="Arial" w:cs="Arial"/>
            <w:sz w:val="20"/>
            <w:szCs w:val="20"/>
            <w:lang w:val="en"/>
          </w:rPr>
          <w:delText xml:space="preserve">and the sponsor had a database of </w:delText>
        </w:r>
        <w:r w:rsidRPr="5C0DA487" w:rsidDel="44907E85" w:rsidR="00C802B0">
          <w:rPr>
            <w:rStyle w:val="normaltextrun"/>
            <w:rFonts w:ascii="Arial" w:hAnsi="Arial" w:cs="Arial"/>
            <w:sz w:val="20"/>
            <w:szCs w:val="20"/>
            <w:lang w:val="en"/>
          </w:rPr>
          <w:delText>GitHub</w:delText>
        </w:r>
        <w:r w:rsidRPr="5C0DA487" w:rsidDel="2BFB3E9C" w:rsidR="00C802B0">
          <w:rPr>
            <w:rStyle w:val="normaltextrun"/>
            <w:rFonts w:ascii="Arial" w:hAnsi="Arial" w:cs="Arial"/>
            <w:sz w:val="20"/>
            <w:szCs w:val="20"/>
            <w:lang w:val="en"/>
          </w:rPr>
          <w:delText xml:space="preserve"> </w:delText>
        </w:r>
        <w:r w:rsidRPr="5C0DA487" w:rsidDel="7ED557B7" w:rsidR="00C802B0">
          <w:rPr>
            <w:rStyle w:val="normaltextrun"/>
            <w:rFonts w:ascii="Arial" w:hAnsi="Arial" w:cs="Arial"/>
            <w:sz w:val="20"/>
            <w:szCs w:val="20"/>
            <w:lang w:val="en"/>
          </w:rPr>
          <w:delText xml:space="preserve">contributor data </w:delText>
        </w:r>
        <w:r w:rsidRPr="5C0DA487" w:rsidDel="77D055DA" w:rsidR="00C802B0">
          <w:rPr>
            <w:rStyle w:val="normaltextrun"/>
            <w:rFonts w:ascii="Arial" w:hAnsi="Arial" w:cs="Arial"/>
            <w:sz w:val="20"/>
            <w:szCs w:val="20"/>
            <w:lang w:val="en"/>
          </w:rPr>
          <w:delText xml:space="preserve">from 2009 </w:delText>
        </w:r>
        <w:r w:rsidRPr="5C0DA487" w:rsidDel="7ED557B7" w:rsidR="00C802B0">
          <w:rPr>
            <w:rStyle w:val="normaltextrun"/>
            <w:rFonts w:ascii="Arial" w:hAnsi="Arial" w:cs="Arial"/>
            <w:sz w:val="20"/>
            <w:szCs w:val="20"/>
            <w:lang w:val="en"/>
          </w:rPr>
          <w:delText>through 2019</w:delText>
        </w:r>
      </w:del>
      <w:ins w:author="Author" w:id="35">
        <w:r w:rsidRPr="5C0DA487" w:rsidR="409CBA40">
          <w:rPr>
            <w:rStyle w:val="normaltextrun"/>
            <w:rFonts w:ascii="Arial" w:hAnsi="Arial" w:cs="Arial"/>
            <w:sz w:val="20"/>
            <w:szCs w:val="20"/>
            <w:lang w:val="en"/>
          </w:rPr>
          <w:t>based on GitHub data available from our sponsor</w:t>
        </w:r>
      </w:ins>
      <w:r w:rsidRPr="5C0DA487" w:rsidR="7ED557B7">
        <w:rPr>
          <w:rStyle w:val="normaltextrun"/>
          <w:rFonts w:ascii="Arial" w:hAnsi="Arial" w:cs="Arial"/>
          <w:sz w:val="20"/>
          <w:szCs w:val="20"/>
          <w:lang w:val="en"/>
        </w:rPr>
        <w:t>. </w:t>
      </w:r>
      <w:r w:rsidRPr="5C0DA487" w:rsidR="7ED557B7">
        <w:rPr>
          <w:rStyle w:val="eop"/>
          <w:rFonts w:ascii="Arial" w:hAnsi="Arial" w:cs="Arial"/>
          <w:sz w:val="20"/>
          <w:szCs w:val="20"/>
        </w:rPr>
        <w:t> </w:t>
      </w:r>
    </w:p>
    <w:p w:rsidR="00042585" w:rsidP="006F0A7A" w:rsidRDefault="00042585" w14:paraId="6C8415FF" w14:textId="0AB65108">
      <w:pPr>
        <w:pStyle w:val="Figure"/>
        <w:rPr>
          <w:rStyle w:val="eop"/>
          <w:rFonts w:cs="Arial"/>
          <w:sz w:val="22"/>
          <w:szCs w:val="22"/>
        </w:rPr>
      </w:pPr>
      <w:commentRangeStart w:id="36"/>
      <w:r>
        <w:rPr>
          <w:noProof/>
        </w:rPr>
        <w:drawing>
          <wp:inline distT="0" distB="0" distL="0" distR="0" wp14:anchorId="0F4F5569" wp14:editId="63F0D9BD">
            <wp:extent cx="5943600" cy="4313555"/>
            <wp:effectExtent l="19050" t="19050" r="19050" b="1079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7"/>
                    <a:stretch>
                      <a:fillRect/>
                    </a:stretch>
                  </pic:blipFill>
                  <pic:spPr>
                    <a:xfrm>
                      <a:off x="0" y="0"/>
                      <a:ext cx="5943600" cy="4313555"/>
                    </a:xfrm>
                    <a:prstGeom prst="rect">
                      <a:avLst/>
                    </a:prstGeom>
                    <a:ln w="12700">
                      <a:solidFill>
                        <a:srgbClr val="000000"/>
                      </a:solidFill>
                    </a:ln>
                  </pic:spPr>
                </pic:pic>
              </a:graphicData>
            </a:graphic>
          </wp:inline>
        </w:drawing>
      </w:r>
      <w:commentRangeEnd w:id="36"/>
      <w:r>
        <w:rPr>
          <w:rStyle w:val="CommentReference"/>
        </w:rPr>
        <w:commentReference w:id="36"/>
      </w:r>
    </w:p>
    <w:p w:rsidR="00042585" w:rsidP="006F0A7A" w:rsidRDefault="00042585" w14:paraId="6A272199" w14:textId="76ADFAF7">
      <w:pPr>
        <w:pStyle w:val="FigureText"/>
        <w:rPr>
          <w:rStyle w:val="eop"/>
          <w:szCs w:val="16"/>
        </w:rPr>
      </w:pPr>
      <w:r w:rsidRPr="006F0A7A">
        <w:rPr>
          <w:rStyle w:val="eop"/>
          <w:szCs w:val="16"/>
        </w:rPr>
        <w:t xml:space="preserve">Metadata </w:t>
      </w:r>
      <w:r w:rsidR="000239CE">
        <w:rPr>
          <w:rStyle w:val="eop"/>
          <w:szCs w:val="16"/>
        </w:rPr>
        <w:t>S</w:t>
      </w:r>
      <w:r w:rsidRPr="006F0A7A" w:rsidR="006F0A7A">
        <w:rPr>
          <w:rStyle w:val="eop"/>
          <w:szCs w:val="16"/>
        </w:rPr>
        <w:t>ample</w:t>
      </w:r>
      <w:r w:rsidR="00D314A7">
        <w:rPr>
          <w:rStyle w:val="eop"/>
          <w:szCs w:val="16"/>
        </w:rPr>
        <w:t xml:space="preserve"> Snapshot</w:t>
      </w:r>
    </w:p>
    <w:p w:rsidR="001E4A51" w:rsidP="00D8623E" w:rsidRDefault="001E4A51" w14:paraId="6F9F040B" w14:textId="77777777"/>
    <w:p w:rsidR="00C802B0" w:rsidP="00591180" w:rsidRDefault="00473CF8" w14:paraId="7A0E78E2" w14:textId="58A6DB8C">
      <w:pPr>
        <w:pStyle w:val="Heading3"/>
        <w:rPr>
          <w:rStyle w:val="eop"/>
          <w:rFonts w:ascii="Arial" w:hAnsi="Arial" w:cs="Arial"/>
          <w:sz w:val="22"/>
          <w:szCs w:val="22"/>
        </w:rPr>
      </w:pPr>
      <w:r>
        <w:rPr>
          <w:rStyle w:val="eop"/>
          <w:rFonts w:ascii="Arial" w:hAnsi="Arial" w:cs="Arial"/>
          <w:sz w:val="22"/>
          <w:szCs w:val="22"/>
        </w:rPr>
        <w:t>Git</w:t>
      </w:r>
      <w:r w:rsidR="00D966AF">
        <w:rPr>
          <w:rStyle w:val="eop"/>
          <w:rFonts w:ascii="Arial" w:hAnsi="Arial" w:cs="Arial"/>
          <w:sz w:val="22"/>
          <w:szCs w:val="22"/>
        </w:rPr>
        <w:t>Hub Data</w:t>
      </w:r>
      <w:r w:rsidR="001E4A51">
        <w:rPr>
          <w:rStyle w:val="eop"/>
          <w:rFonts w:ascii="Arial" w:hAnsi="Arial" w:cs="Arial"/>
          <w:sz w:val="22"/>
          <w:szCs w:val="22"/>
        </w:rPr>
        <w:t xml:space="preserve"> </w:t>
      </w:r>
      <w:r w:rsidR="00CB51B1">
        <w:rPr>
          <w:rStyle w:val="eop"/>
          <w:rFonts w:ascii="Arial" w:hAnsi="Arial" w:cs="Arial"/>
          <w:sz w:val="22"/>
          <w:szCs w:val="22"/>
        </w:rPr>
        <w:t>(Contributor Information)</w:t>
      </w:r>
    </w:p>
    <w:p w:rsidR="0063399B" w:rsidP="0045602F" w:rsidRDefault="3366E5BF" w14:paraId="184081D8" w14:textId="7D16AE58">
      <w:pPr>
        <w:pStyle w:val="paragraph"/>
        <w:keepNext/>
        <w:textAlignment w:val="baseline"/>
        <w:rPr>
          <w:rStyle w:val="eop"/>
          <w:rFonts w:ascii="Arial" w:hAnsi="Arial" w:cs="Arial"/>
          <w:sz w:val="22"/>
          <w:szCs w:val="22"/>
        </w:rPr>
      </w:pPr>
      <w:commentRangeStart w:id="37"/>
      <w:r w:rsidRPr="5C0DA487">
        <w:rPr>
          <w:rStyle w:val="eop"/>
          <w:rFonts w:ascii="Arial" w:hAnsi="Arial" w:cs="Arial"/>
          <w:sz w:val="22"/>
          <w:szCs w:val="22"/>
        </w:rPr>
        <w:t xml:space="preserve">Data from </w:t>
      </w:r>
      <w:r w:rsidRPr="5C0DA487" w:rsidR="44907E85">
        <w:rPr>
          <w:rStyle w:val="eop"/>
          <w:rFonts w:ascii="Arial" w:hAnsi="Arial" w:cs="Arial"/>
          <w:sz w:val="22"/>
          <w:szCs w:val="22"/>
        </w:rPr>
        <w:t>GitHub</w:t>
      </w:r>
      <w:r w:rsidRPr="5C0DA487" w:rsidR="2BFB3E9C">
        <w:rPr>
          <w:rStyle w:val="eop"/>
          <w:rFonts w:ascii="Arial" w:hAnsi="Arial" w:cs="Arial"/>
          <w:sz w:val="22"/>
          <w:szCs w:val="22"/>
        </w:rPr>
        <w:t xml:space="preserve"> </w:t>
      </w:r>
      <w:r w:rsidRPr="5C0DA487" w:rsidR="7015D097">
        <w:rPr>
          <w:rStyle w:val="eop"/>
          <w:rFonts w:ascii="Arial" w:hAnsi="Arial" w:cs="Arial"/>
          <w:sz w:val="22"/>
          <w:szCs w:val="22"/>
        </w:rPr>
        <w:t xml:space="preserve">was gathered </w:t>
      </w:r>
      <w:r w:rsidRPr="5C0DA487" w:rsidR="515B4E15">
        <w:rPr>
          <w:rStyle w:val="eop"/>
          <w:rFonts w:ascii="Arial" w:hAnsi="Arial" w:cs="Arial"/>
          <w:sz w:val="22"/>
          <w:szCs w:val="22"/>
        </w:rPr>
        <w:t xml:space="preserve">by SDAD team </w:t>
      </w:r>
      <w:r w:rsidRPr="5C0DA487" w:rsidR="7015D097">
        <w:rPr>
          <w:rStyle w:val="eop"/>
          <w:rFonts w:ascii="Arial" w:hAnsi="Arial" w:cs="Arial"/>
          <w:sz w:val="22"/>
          <w:szCs w:val="22"/>
        </w:rPr>
        <w:t>previously through the</w:t>
      </w:r>
      <w:r w:rsidRPr="5C0DA487" w:rsidR="141E4820">
        <w:rPr>
          <w:rStyle w:val="eop"/>
          <w:rFonts w:ascii="Arial" w:hAnsi="Arial" w:cs="Arial"/>
          <w:sz w:val="22"/>
          <w:szCs w:val="22"/>
        </w:rPr>
        <w:t xml:space="preserve"> github.com API.  This data was available through </w:t>
      </w:r>
      <w:r w:rsidRPr="5C0DA487" w:rsidR="631AE9DF">
        <w:rPr>
          <w:rStyle w:val="eop"/>
          <w:rFonts w:ascii="Arial" w:hAnsi="Arial" w:cs="Arial"/>
          <w:sz w:val="22"/>
          <w:szCs w:val="22"/>
        </w:rPr>
        <w:t>the SDAD</w:t>
      </w:r>
      <w:r w:rsidRPr="5C0DA487" w:rsidR="515B4E15">
        <w:rPr>
          <w:rStyle w:val="eop"/>
          <w:rFonts w:ascii="Arial" w:hAnsi="Arial" w:cs="Arial"/>
          <w:sz w:val="22"/>
          <w:szCs w:val="22"/>
        </w:rPr>
        <w:t>’s</w:t>
      </w:r>
      <w:r w:rsidRPr="5C0DA487" w:rsidR="631AE9DF">
        <w:rPr>
          <w:rStyle w:val="eop"/>
          <w:rFonts w:ascii="Arial" w:hAnsi="Arial" w:cs="Arial"/>
          <w:sz w:val="22"/>
          <w:szCs w:val="22"/>
        </w:rPr>
        <w:t xml:space="preserve"> </w:t>
      </w:r>
      <w:r w:rsidRPr="5C0DA487" w:rsidR="44B24713">
        <w:rPr>
          <w:rStyle w:val="eop"/>
          <w:rFonts w:ascii="Arial" w:hAnsi="Arial" w:cs="Arial"/>
          <w:sz w:val="22"/>
          <w:szCs w:val="22"/>
        </w:rPr>
        <w:t xml:space="preserve">Postgres </w:t>
      </w:r>
      <w:r w:rsidRPr="5C0DA487" w:rsidR="71BBE7DB">
        <w:rPr>
          <w:rStyle w:val="eop"/>
          <w:rFonts w:ascii="Arial" w:hAnsi="Arial" w:cs="Arial"/>
          <w:sz w:val="22"/>
          <w:szCs w:val="22"/>
        </w:rPr>
        <w:t>SQL database.</w:t>
      </w:r>
      <w:r w:rsidRPr="5C0DA487" w:rsidR="44B24713">
        <w:rPr>
          <w:rStyle w:val="eop"/>
          <w:rFonts w:ascii="Arial" w:hAnsi="Arial" w:cs="Arial"/>
          <w:sz w:val="22"/>
          <w:szCs w:val="22"/>
        </w:rPr>
        <w:t xml:space="preserve">  </w:t>
      </w:r>
      <w:commentRangeEnd w:id="37"/>
      <w:r w:rsidR="00A057A8">
        <w:rPr>
          <w:rStyle w:val="CommentReference"/>
        </w:rPr>
        <w:commentReference w:id="37"/>
      </w:r>
    </w:p>
    <w:p w:rsidR="005F33D7" w:rsidP="004664E3" w:rsidRDefault="00EF4BE2" w14:paraId="21733F73" w14:textId="7681DA99">
      <w:pPr>
        <w:pStyle w:val="FigureText"/>
        <w:spacing w:after="0"/>
        <w:rPr>
          <w:rFonts w:eastAsia="Times New Roman" w:cs="Times New Roman"/>
          <w:b w:val="0"/>
          <w:noProof/>
          <w:sz w:val="20"/>
          <w:szCs w:val="24"/>
          <w:shd w:val="clear" w:color="auto" w:fill="E6E6E6"/>
        </w:rPr>
      </w:pPr>
      <w:r w:rsidRPr="00EF4BE2">
        <w:rPr>
          <w:rFonts w:eastAsia="Times New Roman" w:cs="Times New Roman"/>
          <w:b w:val="0"/>
          <w:noProof/>
          <w:sz w:val="20"/>
          <w:szCs w:val="24"/>
          <w:shd w:val="clear" w:color="auto" w:fill="E6E6E6"/>
        </w:rPr>
        <w:t xml:space="preserve"> </w:t>
      </w:r>
      <w:r w:rsidRPr="004664E3" w:rsidR="004664E3">
        <w:rPr>
          <w:rFonts w:eastAsia="Times New Roman" w:cs="Times New Roman"/>
          <w:b w:val="0"/>
          <w:noProof/>
          <w:sz w:val="20"/>
          <w:szCs w:val="24"/>
          <w:shd w:val="clear" w:color="auto" w:fill="E6E6E6"/>
        </w:rPr>
        <w:drawing>
          <wp:inline distT="0" distB="0" distL="0" distR="0" wp14:anchorId="5DB50E10" wp14:editId="05E97666">
            <wp:extent cx="4744112" cy="2972215"/>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8"/>
                    <a:stretch>
                      <a:fillRect/>
                    </a:stretch>
                  </pic:blipFill>
                  <pic:spPr>
                    <a:xfrm>
                      <a:off x="0" y="0"/>
                      <a:ext cx="4744112" cy="2972215"/>
                    </a:xfrm>
                    <a:prstGeom prst="rect">
                      <a:avLst/>
                    </a:prstGeom>
                  </pic:spPr>
                </pic:pic>
              </a:graphicData>
            </a:graphic>
          </wp:inline>
        </w:drawing>
      </w:r>
    </w:p>
    <w:p w:rsidR="0045602F" w:rsidP="0045602F" w:rsidRDefault="00CF48EE" w14:paraId="18599927" w14:textId="71DC95DF">
      <w:pPr>
        <w:pStyle w:val="FigureText"/>
      </w:pPr>
      <w:r>
        <w:t>GitHub</w:t>
      </w:r>
      <w:r w:rsidR="000E64B3">
        <w:t xml:space="preserve"> </w:t>
      </w:r>
      <w:r w:rsidR="0045602F">
        <w:t xml:space="preserve">Data </w:t>
      </w:r>
      <w:r w:rsidR="000239CE">
        <w:t>S</w:t>
      </w:r>
      <w:r w:rsidR="009D005C">
        <w:t>ample</w:t>
      </w:r>
      <w:r w:rsidR="000239CE">
        <w:t xml:space="preserve"> </w:t>
      </w:r>
      <w:r w:rsidR="0045602F">
        <w:t>Snapshot</w:t>
      </w:r>
    </w:p>
    <w:p w:rsidR="00591180" w:rsidP="00591180" w:rsidRDefault="00591180" w14:paraId="068B720B" w14:textId="458F877B">
      <w:pPr>
        <w:pStyle w:val="Heading3"/>
      </w:pPr>
      <w:r>
        <w:t>Merged Data</w:t>
      </w:r>
    </w:p>
    <w:p w:rsidR="00885B9A" w:rsidP="00885B9A" w:rsidRDefault="4EA0D78E" w14:paraId="02439D83" w14:textId="00C4A9F8">
      <w:r>
        <w:t>The</w:t>
      </w:r>
      <w:r w:rsidR="4F841C61">
        <w:t xml:space="preserve"> </w:t>
      </w:r>
      <w:proofErr w:type="spellStart"/>
      <w:r w:rsidR="4F841C61">
        <w:t>home_page</w:t>
      </w:r>
      <w:proofErr w:type="spellEnd"/>
      <w:r w:rsidR="4F841C61">
        <w:t xml:space="preserve"> </w:t>
      </w:r>
      <w:r w:rsidR="08522118">
        <w:t>column in</w:t>
      </w:r>
      <w:r>
        <w:t xml:space="preserve"> </w:t>
      </w:r>
      <w:r w:rsidR="1F04143D">
        <w:t>G</w:t>
      </w:r>
      <w:r w:rsidR="7F9C056D">
        <w:t>CB</w:t>
      </w:r>
      <w:r w:rsidR="1F04143D">
        <w:t xml:space="preserve"> </w:t>
      </w:r>
      <w:r w:rsidR="7F9C056D">
        <w:t>m</w:t>
      </w:r>
      <w:r w:rsidR="6F678076">
        <w:t>et</w:t>
      </w:r>
      <w:r w:rsidR="46F5D1B9">
        <w:t>adata table</w:t>
      </w:r>
      <w:r w:rsidR="5CF773FE">
        <w:t xml:space="preserve"> was</w:t>
      </w:r>
      <w:r w:rsidR="46F5D1B9">
        <w:t xml:space="preserve"> </w:t>
      </w:r>
      <w:del w:author="Author" w:id="38">
        <w:r w:rsidDel="4035E71E" w:rsidR="0027550B">
          <w:delText xml:space="preserve">cleaned </w:delText>
        </w:r>
      </w:del>
      <w:ins w:author="Author" w:id="39">
        <w:r w:rsidR="146257B6">
          <w:t xml:space="preserve">transformed </w:t>
        </w:r>
      </w:ins>
      <w:r w:rsidR="08522118">
        <w:t>to create a new column ca</w:t>
      </w:r>
      <w:r w:rsidR="4A637486">
        <w:t xml:space="preserve">lled slug. </w:t>
      </w:r>
      <w:del w:author="Author" w:id="40">
        <w:r w:rsidDel="061B0E99" w:rsidR="0027550B">
          <w:delText>Note that a</w:delText>
        </w:r>
      </w:del>
      <w:ins w:author="Author" w:id="41">
        <w:r w:rsidR="7C1B91BD">
          <w:t>A</w:t>
        </w:r>
      </w:ins>
      <w:r w:rsidR="061B0E99">
        <w:t xml:space="preserve"> </w:t>
      </w:r>
      <w:r w:rsidR="44907E85">
        <w:t>GitHub</w:t>
      </w:r>
      <w:r w:rsidR="75958604">
        <w:t xml:space="preserve"> </w:t>
      </w:r>
      <w:r w:rsidR="061B0E99">
        <w:t xml:space="preserve">slug is </w:t>
      </w:r>
      <w:del w:author="Author" w:id="42">
        <w:r w:rsidDel="1FB0FC6B" w:rsidR="0027550B">
          <w:delText xml:space="preserve">the github.com URL and then the </w:delText>
        </w:r>
      </w:del>
      <w:ins w:author="Author" w:id="43">
        <w:r w:rsidR="62F8F55C">
          <w:t xml:space="preserve">comprised of the GitHub URL </w:t>
        </w:r>
        <w:r w:rsidR="69F032D5">
          <w:t xml:space="preserve">followed by </w:t>
        </w:r>
        <w:r w:rsidR="62F8F55C">
          <w:t xml:space="preserve">the </w:t>
        </w:r>
      </w:ins>
      <w:del w:author="Author" w:id="44">
        <w:r w:rsidDel="1FB0FC6B" w:rsidR="0027550B">
          <w:delText>username and project name</w:delText>
        </w:r>
      </w:del>
      <w:ins w:author="Author" w:id="45">
        <w:r w:rsidR="62C9A2F1">
          <w:t>user/organization and project names</w:t>
        </w:r>
      </w:ins>
      <w:r w:rsidR="1FB0FC6B">
        <w:t>.</w:t>
      </w:r>
      <w:r w:rsidR="3D9A291B">
        <w:t xml:space="preserve"> </w:t>
      </w:r>
    </w:p>
    <w:p w:rsidR="00FD24DF" w:rsidP="00885B9A" w:rsidRDefault="1FB0FC6B" w14:paraId="531CDEA4" w14:textId="503A2F4E">
      <w:r>
        <w:t>Th</w:t>
      </w:r>
      <w:r w:rsidR="7CF92311">
        <w:t xml:space="preserve">e resulting dataset was the uploaded to the SDAD </w:t>
      </w:r>
      <w:r w:rsidR="7C0EC447">
        <w:t xml:space="preserve">Postgres SQL server and merged with the </w:t>
      </w:r>
      <w:r w:rsidR="75958604">
        <w:t xml:space="preserve">existing </w:t>
      </w:r>
      <w:r w:rsidR="44907E85">
        <w:t>GitHub</w:t>
      </w:r>
      <w:r w:rsidR="75958604">
        <w:t xml:space="preserve"> </w:t>
      </w:r>
      <w:r w:rsidR="7C0EC447">
        <w:t xml:space="preserve">data on the </w:t>
      </w:r>
      <w:ins w:author="Author" w:id="46">
        <w:r w:rsidR="6FEFD3DD">
          <w:t xml:space="preserve">project </w:t>
        </w:r>
      </w:ins>
      <w:r w:rsidR="7C0EC447">
        <w:t>slug</w:t>
      </w:r>
      <w:del w:author="Author" w:id="47">
        <w:r w:rsidDel="7C0EC447" w:rsidR="00230982">
          <w:delText xml:space="preserve"> value</w:delText>
        </w:r>
      </w:del>
      <w:r w:rsidR="7C0EC447">
        <w:t>.</w:t>
      </w:r>
      <w:r w:rsidR="6ACA26D8">
        <w:t xml:space="preserve">  The </w:t>
      </w:r>
      <w:commentRangeStart w:id="48"/>
      <w:r w:rsidR="6ACA26D8">
        <w:t xml:space="preserve">result </w:t>
      </w:r>
      <w:commentRangeEnd w:id="48"/>
      <w:r w:rsidR="00230982">
        <w:rPr>
          <w:rStyle w:val="CommentReference"/>
        </w:rPr>
        <w:commentReference w:id="48"/>
      </w:r>
      <w:r w:rsidR="6ACA26D8">
        <w:t>was a table with the Py</w:t>
      </w:r>
      <w:r w:rsidR="75958604">
        <w:t>P</w:t>
      </w:r>
      <w:r w:rsidR="6ACA26D8">
        <w:t xml:space="preserve">i package </w:t>
      </w:r>
      <w:r w:rsidR="44A42D8A">
        <w:t>data</w:t>
      </w:r>
      <w:r w:rsidR="6ACA26D8">
        <w:t xml:space="preserve"> and corresponding </w:t>
      </w:r>
      <w:r w:rsidR="44907E85">
        <w:t>GitHub</w:t>
      </w:r>
      <w:r w:rsidR="75958604">
        <w:t xml:space="preserve"> </w:t>
      </w:r>
      <w:r w:rsidR="6ACA26D8">
        <w:t>projects with contributor</w:t>
      </w:r>
      <w:r w:rsidR="75958604">
        <w:t xml:space="preserve"> information</w:t>
      </w:r>
      <w:r w:rsidR="44A42D8A">
        <w:t>.</w:t>
      </w:r>
      <w:r w:rsidR="4AE3C4DD">
        <w:t xml:space="preserve">  This was then saved to CSV file</w:t>
      </w:r>
      <w:r w:rsidR="2EEC29E1">
        <w:t xml:space="preserve"> as the base dataset to create </w:t>
      </w:r>
      <w:r w:rsidR="7ACB61C8">
        <w:t>contributor edge lists.</w:t>
      </w:r>
    </w:p>
    <w:p w:rsidR="00A45571" w:rsidP="00A45571" w:rsidRDefault="072B4167" w14:paraId="2AE85BB6" w14:textId="4C937AAA">
      <w:pPr>
        <w:pStyle w:val="Figure"/>
      </w:pPr>
      <w:commentRangeStart w:id="49"/>
      <w:r>
        <w:rPr>
          <w:noProof/>
        </w:rPr>
        <w:drawing>
          <wp:inline distT="0" distB="0" distL="0" distR="0" wp14:anchorId="6FDBB5B8" wp14:editId="02B08F2F">
            <wp:extent cx="2938667" cy="2387174"/>
            <wp:effectExtent l="0" t="0" r="0" b="0"/>
            <wp:docPr id="20" name="Picture 2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9">
                      <a:extLst>
                        <a:ext uri="{28A0092B-C50C-407E-A947-70E740481C1C}">
                          <a14:useLocalDpi xmlns:a14="http://schemas.microsoft.com/office/drawing/2010/main" val="0"/>
                        </a:ext>
                      </a:extLst>
                    </a:blip>
                    <a:stretch>
                      <a:fillRect/>
                    </a:stretch>
                  </pic:blipFill>
                  <pic:spPr>
                    <a:xfrm>
                      <a:off x="0" y="0"/>
                      <a:ext cx="2938667" cy="2387174"/>
                    </a:xfrm>
                    <a:prstGeom prst="rect">
                      <a:avLst/>
                    </a:prstGeom>
                  </pic:spPr>
                </pic:pic>
              </a:graphicData>
            </a:graphic>
          </wp:inline>
        </w:drawing>
      </w:r>
      <w:commentRangeEnd w:id="49"/>
      <w:r w:rsidR="0040580E">
        <w:rPr>
          <w:rStyle w:val="CommentReference"/>
        </w:rPr>
        <w:commentReference w:id="49"/>
      </w:r>
    </w:p>
    <w:p w:rsidRPr="000239CE" w:rsidR="00A45571" w:rsidP="00A45571" w:rsidRDefault="000A01AD" w14:paraId="2F132F68" w14:textId="1D96D906">
      <w:pPr>
        <w:pStyle w:val="FigureText"/>
        <w:rPr>
          <w:rStyle w:val="eop"/>
          <w:szCs w:val="16"/>
        </w:rPr>
      </w:pPr>
      <w:r w:rsidRPr="000239CE">
        <w:rPr>
          <w:rStyle w:val="eop"/>
          <w:szCs w:val="16"/>
        </w:rPr>
        <w:t xml:space="preserve">Contributor </w:t>
      </w:r>
      <w:proofErr w:type="spellStart"/>
      <w:r w:rsidRPr="000239CE" w:rsidR="000239CE">
        <w:rPr>
          <w:rStyle w:val="eop"/>
          <w:szCs w:val="16"/>
        </w:rPr>
        <w:t>Edgelist</w:t>
      </w:r>
      <w:proofErr w:type="spellEnd"/>
      <w:r w:rsidRPr="000239CE" w:rsidR="000239CE">
        <w:rPr>
          <w:rStyle w:val="eop"/>
          <w:szCs w:val="16"/>
        </w:rPr>
        <w:t xml:space="preserve"> Sample Snapshot</w:t>
      </w:r>
    </w:p>
    <w:p w:rsidR="00076B9B" w:rsidP="00885B9A" w:rsidRDefault="00076B9B" w14:paraId="017ADD7A" w14:textId="2E44D8FA">
      <w:r>
        <w:t xml:space="preserve">An overview of the </w:t>
      </w:r>
      <w:r w:rsidR="00A45571">
        <w:t>data cleaning and processing steps can be found below:</w:t>
      </w:r>
    </w:p>
    <w:p w:rsidRPr="00A45571" w:rsidR="00A45571" w:rsidP="006D388B" w:rsidRDefault="00A45571" w14:paraId="424AA33C" w14:textId="77777777">
      <w:pPr>
        <w:rPr>
          <w:b/>
          <w:bCs/>
        </w:rPr>
      </w:pPr>
      <w:r w:rsidRPr="00A45571">
        <w:rPr>
          <w:b/>
          <w:bCs/>
        </w:rPr>
        <w:t>Contributor Data</w:t>
      </w:r>
    </w:p>
    <w:p w:rsidR="00A45571" w:rsidP="00A45571" w:rsidRDefault="00A45571" w14:paraId="44651288" w14:textId="77777777">
      <w:pPr>
        <w:jc w:val="center"/>
      </w:pPr>
      <w:r>
        <w:rPr>
          <w:noProof/>
        </w:rPr>
        <w:drawing>
          <wp:inline distT="0" distB="0" distL="0" distR="0" wp14:anchorId="5E8036EE" wp14:editId="631BC323">
            <wp:extent cx="5199380" cy="6823881"/>
            <wp:effectExtent l="0" t="0" r="0" b="1524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8E21CA" w:rsidP="006D388B" w:rsidRDefault="008E21CA" w14:paraId="6D1EEB39" w14:textId="77777777">
      <w:pPr>
        <w:rPr>
          <w:b/>
          <w:bCs/>
        </w:rPr>
      </w:pPr>
    </w:p>
    <w:p w:rsidR="008E21CA" w:rsidP="006D388B" w:rsidRDefault="008E21CA" w14:paraId="75425B11" w14:textId="77777777">
      <w:pPr>
        <w:rPr>
          <w:b/>
          <w:bCs/>
        </w:rPr>
      </w:pPr>
    </w:p>
    <w:p w:rsidR="008E21CA" w:rsidP="006D388B" w:rsidRDefault="008E21CA" w14:paraId="3247849C" w14:textId="77777777">
      <w:pPr>
        <w:rPr>
          <w:b/>
          <w:bCs/>
        </w:rPr>
      </w:pPr>
    </w:p>
    <w:p w:rsidR="008E21CA" w:rsidP="006D388B" w:rsidRDefault="008E21CA" w14:paraId="181BE4D0" w14:textId="77777777">
      <w:pPr>
        <w:rPr>
          <w:b/>
          <w:bCs/>
        </w:rPr>
      </w:pPr>
    </w:p>
    <w:p w:rsidR="00A45571" w:rsidP="006D388B" w:rsidRDefault="00A45571" w14:paraId="7484CE29" w14:textId="7CB71E8C">
      <w:pPr>
        <w:rPr>
          <w:b/>
          <w:bCs/>
        </w:rPr>
      </w:pPr>
      <w:r w:rsidRPr="00372383">
        <w:rPr>
          <w:b/>
          <w:bCs/>
        </w:rPr>
        <w:t>Package and Dependencies</w:t>
      </w:r>
    </w:p>
    <w:p w:rsidR="00230393" w:rsidP="00745B2B" w:rsidRDefault="4703CE5D" w14:paraId="245DF625" w14:textId="4F96CCCC">
      <w:r>
        <w:t xml:space="preserve">The original metadata table was </w:t>
      </w:r>
      <w:r w:rsidR="472DED0A">
        <w:t xml:space="preserve">reduced to package </w:t>
      </w:r>
      <w:r w:rsidR="6C141CC2">
        <w:t xml:space="preserve">name </w:t>
      </w:r>
      <w:r w:rsidR="472DED0A">
        <w:t xml:space="preserve">and its dependency </w:t>
      </w:r>
      <w:r w:rsidR="6606F3CF">
        <w:t xml:space="preserve">with versions </w:t>
      </w:r>
      <w:r w:rsidR="6C141CC2">
        <w:t>removed</w:t>
      </w:r>
      <w:r w:rsidR="6606F3CF">
        <w:t xml:space="preserve">. </w:t>
      </w:r>
      <w:r w:rsidR="2FFC777B">
        <w:t xml:space="preserve">The package name and dependency name were </w:t>
      </w:r>
      <w:r w:rsidR="1431AEC4">
        <w:t xml:space="preserve">cleaned to </w:t>
      </w:r>
      <w:r w:rsidR="71031343">
        <w:t>have a</w:t>
      </w:r>
      <w:r w:rsidR="119E77AD">
        <w:t xml:space="preserve"> consisten</w:t>
      </w:r>
      <w:r w:rsidR="737B9CDA">
        <w:t>t naming convention</w:t>
      </w:r>
      <w:r w:rsidR="119E77AD">
        <w:t>. For example</w:t>
      </w:r>
      <w:r w:rsidR="6C141CC2">
        <w:t>,</w:t>
      </w:r>
      <w:r w:rsidR="119E77AD">
        <w:t xml:space="preserve"> if the package nam</w:t>
      </w:r>
      <w:r w:rsidR="7702B00E">
        <w:t>e</w:t>
      </w:r>
      <w:r w:rsidR="119E77AD">
        <w:t xml:space="preserve"> was pandas </w:t>
      </w:r>
      <w:r w:rsidR="737B9CDA">
        <w:t>and</w:t>
      </w:r>
      <w:r w:rsidR="119E77AD">
        <w:t xml:space="preserve"> if pandas is </w:t>
      </w:r>
      <w:r w:rsidR="737B9CDA">
        <w:t xml:space="preserve">also </w:t>
      </w:r>
      <w:r w:rsidR="119E77AD">
        <w:t>used as a dependency by any</w:t>
      </w:r>
      <w:r w:rsidR="7702B00E">
        <w:t xml:space="preserve"> </w:t>
      </w:r>
      <w:r w:rsidR="119E77AD">
        <w:t xml:space="preserve">other </w:t>
      </w:r>
      <w:r w:rsidR="5B3F293C">
        <w:t>package,</w:t>
      </w:r>
      <w:r w:rsidR="119E77AD">
        <w:t xml:space="preserve"> it was </w:t>
      </w:r>
      <w:r w:rsidR="5B3F293C">
        <w:t>transformed</w:t>
      </w:r>
      <w:r w:rsidR="119E77AD">
        <w:t xml:space="preserve"> con</w:t>
      </w:r>
      <w:r w:rsidR="46AE484E">
        <w:t>s</w:t>
      </w:r>
      <w:r w:rsidR="737B9CDA">
        <w:t xml:space="preserve">istently called pandas </w:t>
      </w:r>
      <w:commentRangeStart w:id="50"/>
      <w:r w:rsidR="737B9CDA">
        <w:t>and not pandas-</w:t>
      </w:r>
      <w:proofErr w:type="spellStart"/>
      <w:r w:rsidR="30B55901">
        <w:t>abc</w:t>
      </w:r>
      <w:proofErr w:type="spellEnd"/>
      <w:r w:rsidR="30B55901">
        <w:t xml:space="preserve"> or pandas_123.</w:t>
      </w:r>
      <w:commentRangeEnd w:id="50"/>
      <w:r w:rsidR="0038592D">
        <w:rPr>
          <w:rStyle w:val="CommentReference"/>
        </w:rPr>
        <w:commentReference w:id="50"/>
      </w:r>
    </w:p>
    <w:p w:rsidR="00BC0D5E" w:rsidP="00BC0D5E" w:rsidRDefault="00BC0D5E" w14:paraId="09A7FC2C" w14:textId="7BB38933">
      <w:pPr>
        <w:jc w:val="center"/>
      </w:pPr>
      <w:r w:rsidRPr="00BC0D5E">
        <w:rPr>
          <w:noProof/>
        </w:rPr>
        <w:drawing>
          <wp:inline distT="0" distB="0" distL="0" distR="0" wp14:anchorId="31A37665" wp14:editId="0F7A5686">
            <wp:extent cx="2076740" cy="2924583"/>
            <wp:effectExtent l="0" t="0" r="0" b="9525"/>
            <wp:docPr id="22" name="Picture 2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with medium confidence"/>
                    <pic:cNvPicPr/>
                  </pic:nvPicPr>
                  <pic:blipFill>
                    <a:blip r:embed="rId25"/>
                    <a:stretch>
                      <a:fillRect/>
                    </a:stretch>
                  </pic:blipFill>
                  <pic:spPr>
                    <a:xfrm>
                      <a:off x="0" y="0"/>
                      <a:ext cx="2076740" cy="2924583"/>
                    </a:xfrm>
                    <a:prstGeom prst="rect">
                      <a:avLst/>
                    </a:prstGeom>
                  </pic:spPr>
                </pic:pic>
              </a:graphicData>
            </a:graphic>
          </wp:inline>
        </w:drawing>
      </w:r>
    </w:p>
    <w:p w:rsidR="00BC0D5E" w:rsidP="000239CE" w:rsidRDefault="00BC0D5E" w14:paraId="76E65650" w14:textId="6BC7C939">
      <w:pPr>
        <w:pStyle w:val="FigureText"/>
      </w:pPr>
      <w:r w:rsidRPr="000239CE">
        <w:rPr>
          <w:rStyle w:val="eop"/>
          <w:szCs w:val="16"/>
        </w:rPr>
        <w:t xml:space="preserve">Dependency </w:t>
      </w:r>
      <w:proofErr w:type="spellStart"/>
      <w:r w:rsidRPr="000239CE" w:rsidR="00860946">
        <w:rPr>
          <w:rStyle w:val="eop"/>
          <w:szCs w:val="16"/>
        </w:rPr>
        <w:t>edgelist</w:t>
      </w:r>
      <w:proofErr w:type="spellEnd"/>
      <w:r w:rsidRPr="000239CE" w:rsidR="00860946">
        <w:rPr>
          <w:rStyle w:val="eop"/>
          <w:szCs w:val="16"/>
        </w:rPr>
        <w:t xml:space="preserve"> sample snapshot</w:t>
      </w:r>
    </w:p>
    <w:p w:rsidRPr="00745B2B" w:rsidR="00860946" w:rsidP="00BC0D5E" w:rsidRDefault="00860946" w14:paraId="01692F20" w14:textId="77777777">
      <w:pPr>
        <w:jc w:val="center"/>
      </w:pPr>
    </w:p>
    <w:p w:rsidR="00A45571" w:rsidP="00A45571" w:rsidRDefault="00A45571" w14:paraId="25E5E42C" w14:textId="77777777">
      <w:pPr>
        <w:jc w:val="center"/>
      </w:pPr>
      <w:r>
        <w:rPr>
          <w:noProof/>
        </w:rPr>
        <w:drawing>
          <wp:inline distT="0" distB="0" distL="0" distR="0" wp14:anchorId="580EA525" wp14:editId="6FD1FBEE">
            <wp:extent cx="3481070" cy="1007470"/>
            <wp:effectExtent l="0" t="0" r="43180"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2B2B0D" w:rsidP="006D388B" w:rsidRDefault="00A45571" w14:paraId="31333176" w14:textId="24C17FB3">
      <w:pPr>
        <w:rPr>
          <w:b/>
          <w:bCs/>
        </w:rPr>
      </w:pPr>
      <w:r w:rsidRPr="00372383">
        <w:rPr>
          <w:b/>
          <w:bCs/>
        </w:rPr>
        <w:t>Downloads</w:t>
      </w:r>
    </w:p>
    <w:p w:rsidR="002B2B0D" w:rsidP="00A46731" w:rsidRDefault="00A46731" w14:paraId="1F228447" w14:textId="4AF5A97B">
      <w:r w:rsidRPr="00A46731">
        <w:t>The downloads table was queried to aggregate downloads by package name version per country between 01/01/2020 to 01/01/2021.</w:t>
      </w:r>
    </w:p>
    <w:p w:rsidR="00F22C34" w:rsidP="00F22C34" w:rsidRDefault="55703D4D" w14:paraId="00B1FC77" w14:textId="35B476BA">
      <w:pPr>
        <w:jc w:val="center"/>
      </w:pPr>
      <w:commentRangeStart w:id="51"/>
      <w:r>
        <w:rPr>
          <w:noProof/>
        </w:rPr>
        <w:drawing>
          <wp:inline distT="0" distB="0" distL="0" distR="0" wp14:anchorId="673B89C5" wp14:editId="6ABC9661">
            <wp:extent cx="4029637" cy="1743318"/>
            <wp:effectExtent l="0" t="0" r="9525" b="9525"/>
            <wp:docPr id="21" name="Picture 2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1">
                      <a:extLst>
                        <a:ext uri="{28A0092B-C50C-407E-A947-70E740481C1C}">
                          <a14:useLocalDpi xmlns:a14="http://schemas.microsoft.com/office/drawing/2010/main" val="0"/>
                        </a:ext>
                      </a:extLst>
                    </a:blip>
                    <a:stretch>
                      <a:fillRect/>
                    </a:stretch>
                  </pic:blipFill>
                  <pic:spPr>
                    <a:xfrm>
                      <a:off x="0" y="0"/>
                      <a:ext cx="4029637" cy="1743318"/>
                    </a:xfrm>
                    <a:prstGeom prst="rect">
                      <a:avLst/>
                    </a:prstGeom>
                  </pic:spPr>
                </pic:pic>
              </a:graphicData>
            </a:graphic>
          </wp:inline>
        </w:drawing>
      </w:r>
      <w:commentRangeEnd w:id="51"/>
      <w:r w:rsidR="00F22C34">
        <w:rPr>
          <w:rStyle w:val="CommentReference"/>
        </w:rPr>
        <w:commentReference w:id="51"/>
      </w:r>
    </w:p>
    <w:p w:rsidRPr="000239CE" w:rsidR="00F22C34" w:rsidP="000239CE" w:rsidRDefault="00F22C34" w14:paraId="3AA92198" w14:textId="4801A881">
      <w:pPr>
        <w:pStyle w:val="FigureText"/>
        <w:rPr>
          <w:rStyle w:val="eop"/>
          <w:szCs w:val="16"/>
        </w:rPr>
      </w:pPr>
      <w:r w:rsidRPr="000239CE">
        <w:rPr>
          <w:rStyle w:val="eop"/>
          <w:szCs w:val="16"/>
        </w:rPr>
        <w:t xml:space="preserve">File Downloads sample snapshot </w:t>
      </w:r>
    </w:p>
    <w:p w:rsidRPr="00885B9A" w:rsidR="00A45571" w:rsidP="00A45571" w:rsidRDefault="00A45571" w14:paraId="432374F5" w14:textId="2443ABB0">
      <w:pPr>
        <w:jc w:val="center"/>
      </w:pPr>
      <w:r>
        <w:rPr>
          <w:noProof/>
        </w:rPr>
        <w:drawing>
          <wp:inline distT="0" distB="0" distL="0" distR="0" wp14:anchorId="3E256B03" wp14:editId="61A8A249">
            <wp:extent cx="4019247" cy="1091821"/>
            <wp:effectExtent l="19050" t="0" r="19685"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A46731" w:rsidP="00A53659" w:rsidRDefault="00A46731" w14:paraId="709C8D9C" w14:textId="77777777">
      <w:pPr>
        <w:rPr>
          <w:szCs w:val="20"/>
        </w:rPr>
      </w:pPr>
    </w:p>
    <w:p w:rsidRPr="00AC02E0" w:rsidR="00A53659" w:rsidP="00A53659" w:rsidRDefault="00E34DA3" w14:paraId="74D89051" w14:textId="37451753">
      <w:pPr>
        <w:rPr>
          <w:szCs w:val="20"/>
        </w:rPr>
      </w:pPr>
      <w:r w:rsidRPr="00AC02E0">
        <w:rPr>
          <w:szCs w:val="20"/>
        </w:rPr>
        <w:t>The main unit of observation was a Python package and a specific version of that package</w:t>
      </w:r>
      <w:r w:rsidR="00900438">
        <w:rPr>
          <w:szCs w:val="20"/>
        </w:rPr>
        <w:t xml:space="preserve"> and t</w:t>
      </w:r>
      <w:r w:rsidRPr="00AC02E0" w:rsidR="00FB0A6E">
        <w:rPr>
          <w:szCs w:val="20"/>
        </w:rPr>
        <w:t xml:space="preserve">here were </w:t>
      </w:r>
      <w:r w:rsidRPr="00AC02E0" w:rsidR="00F72131">
        <w:rPr>
          <w:szCs w:val="20"/>
        </w:rPr>
        <w:t>six files from data collection and processing</w:t>
      </w:r>
      <w:r w:rsidRPr="00AC02E0" w:rsidR="00481E5D">
        <w:rPr>
          <w:szCs w:val="20"/>
        </w:rPr>
        <w:t xml:space="preserve"> </w:t>
      </w:r>
      <w:r w:rsidRPr="00AC02E0" w:rsidR="00CC5141">
        <w:rPr>
          <w:szCs w:val="20"/>
        </w:rPr>
        <w:t>with approximately 7GB of data</w:t>
      </w:r>
      <w:r w:rsidRPr="00AC02E0" w:rsidR="00F72131">
        <w:rPr>
          <w:szCs w:val="20"/>
        </w:rPr>
        <w:t>.</w:t>
      </w:r>
    </w:p>
    <w:tbl>
      <w:tblPr>
        <w:tblStyle w:val="GridTable4-Accent1"/>
        <w:tblW w:w="0" w:type="auto"/>
        <w:tblLook w:val="04A0" w:firstRow="1" w:lastRow="0" w:firstColumn="1" w:lastColumn="0" w:noHBand="0" w:noVBand="1"/>
      </w:tblPr>
      <w:tblGrid>
        <w:gridCol w:w="5344"/>
        <w:gridCol w:w="2141"/>
        <w:gridCol w:w="1865"/>
      </w:tblGrid>
      <w:tr w:rsidR="00861BA3" w:rsidTr="0094541F" w14:paraId="5BF49396" w14:textId="47CF17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4" w:type="dxa"/>
          </w:tcPr>
          <w:p w:rsidR="00861BA3" w:rsidP="00A53659" w:rsidRDefault="00861BA3" w14:paraId="1C070BCE" w14:textId="75C92E65">
            <w:pPr>
              <w:rPr>
                <w:sz w:val="24"/>
              </w:rPr>
            </w:pPr>
            <w:r>
              <w:rPr>
                <w:sz w:val="24"/>
              </w:rPr>
              <w:t>File Name</w:t>
            </w:r>
          </w:p>
        </w:tc>
        <w:tc>
          <w:tcPr>
            <w:tcW w:w="2141" w:type="dxa"/>
          </w:tcPr>
          <w:p w:rsidR="00861BA3" w:rsidP="00A53659" w:rsidRDefault="00861BA3" w14:paraId="555C9608" w14:textId="138D1E96">
            <w:pPr>
              <w:cnfStyle w:val="100000000000" w:firstRow="1" w:lastRow="0" w:firstColumn="0" w:lastColumn="0" w:oddVBand="0" w:evenVBand="0" w:oddHBand="0" w:evenHBand="0" w:firstRowFirstColumn="0" w:firstRowLastColumn="0" w:lastRowFirstColumn="0" w:lastRowLastColumn="0"/>
              <w:rPr>
                <w:sz w:val="24"/>
              </w:rPr>
            </w:pPr>
            <w:r>
              <w:rPr>
                <w:sz w:val="24"/>
              </w:rPr>
              <w:t>Size</w:t>
            </w:r>
          </w:p>
        </w:tc>
        <w:tc>
          <w:tcPr>
            <w:tcW w:w="1865" w:type="dxa"/>
          </w:tcPr>
          <w:p w:rsidR="00861BA3" w:rsidP="00A53659" w:rsidRDefault="00E34DA3" w14:paraId="6ED5C838" w14:textId="7DFECC8B">
            <w:pPr>
              <w:cnfStyle w:val="100000000000" w:firstRow="1" w:lastRow="0" w:firstColumn="0" w:lastColumn="0" w:oddVBand="0" w:evenVBand="0" w:oddHBand="0" w:evenHBand="0" w:firstRowFirstColumn="0" w:firstRowLastColumn="0" w:lastRowFirstColumn="0" w:lastRowLastColumn="0"/>
              <w:rPr>
                <w:sz w:val="24"/>
              </w:rPr>
            </w:pPr>
            <w:r>
              <w:rPr>
                <w:sz w:val="24"/>
              </w:rPr>
              <w:t>Row Count</w:t>
            </w:r>
          </w:p>
        </w:tc>
      </w:tr>
      <w:tr w:rsidRPr="00AC02E0" w:rsidR="00861BA3" w:rsidTr="0094541F" w14:paraId="02F32143" w14:textId="477B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4" w:type="dxa"/>
          </w:tcPr>
          <w:p w:rsidRPr="00AC02E0" w:rsidR="00861BA3" w:rsidP="00A53659" w:rsidRDefault="00A46731" w14:paraId="50CEC3CC" w14:textId="7C91C9F7">
            <w:pPr>
              <w:rPr>
                <w:szCs w:val="20"/>
              </w:rPr>
            </w:pPr>
            <w:r>
              <w:rPr>
                <w:szCs w:val="20"/>
              </w:rPr>
              <w:t>PyPi</w:t>
            </w:r>
            <w:r w:rsidR="008C3DAE">
              <w:rPr>
                <w:szCs w:val="20"/>
              </w:rPr>
              <w:t>_</w:t>
            </w:r>
            <w:r w:rsidRPr="00AC02E0" w:rsidR="00861BA3">
              <w:rPr>
                <w:szCs w:val="20"/>
              </w:rPr>
              <w:t>dependency_edgelist_112021.csv</w:t>
            </w:r>
          </w:p>
        </w:tc>
        <w:tc>
          <w:tcPr>
            <w:tcW w:w="2141" w:type="dxa"/>
          </w:tcPr>
          <w:p w:rsidRPr="00AC02E0" w:rsidR="00861BA3" w:rsidP="00A53659" w:rsidRDefault="00861BA3" w14:paraId="273A4EF0" w14:textId="30B79592">
            <w:pPr>
              <w:cnfStyle w:val="000000100000" w:firstRow="0" w:lastRow="0" w:firstColumn="0" w:lastColumn="0" w:oddVBand="0" w:evenVBand="0" w:oddHBand="1" w:evenHBand="0" w:firstRowFirstColumn="0" w:firstRowLastColumn="0" w:lastRowFirstColumn="0" w:lastRowLastColumn="0"/>
              <w:rPr>
                <w:szCs w:val="20"/>
              </w:rPr>
            </w:pPr>
            <w:r w:rsidRPr="00AC02E0">
              <w:rPr>
                <w:szCs w:val="20"/>
              </w:rPr>
              <w:t>620MB</w:t>
            </w:r>
          </w:p>
        </w:tc>
        <w:tc>
          <w:tcPr>
            <w:tcW w:w="1865" w:type="dxa"/>
          </w:tcPr>
          <w:p w:rsidRPr="00AC02E0" w:rsidR="00861BA3" w:rsidP="00A53659" w:rsidRDefault="00CB1829" w14:paraId="54F14DB1" w14:textId="2ED9E373">
            <w:pPr>
              <w:cnfStyle w:val="000000100000" w:firstRow="0" w:lastRow="0" w:firstColumn="0" w:lastColumn="0" w:oddVBand="0" w:evenVBand="0" w:oddHBand="1" w:evenHBand="0" w:firstRowFirstColumn="0" w:firstRowLastColumn="0" w:lastRowFirstColumn="0" w:lastRowLastColumn="0"/>
              <w:rPr>
                <w:szCs w:val="20"/>
              </w:rPr>
            </w:pPr>
            <w:r>
              <w:t>20</w:t>
            </w:r>
            <w:r w:rsidR="006D388B">
              <w:t>,</w:t>
            </w:r>
            <w:r>
              <w:t>640</w:t>
            </w:r>
            <w:r w:rsidR="006D388B">
              <w:t>,</w:t>
            </w:r>
            <w:r>
              <w:t>255</w:t>
            </w:r>
          </w:p>
        </w:tc>
      </w:tr>
      <w:tr w:rsidRPr="00AC02E0" w:rsidR="00861BA3" w:rsidTr="0094541F" w14:paraId="5C3B6E20" w14:textId="2ED4BB38">
        <w:tc>
          <w:tcPr>
            <w:cnfStyle w:val="001000000000" w:firstRow="0" w:lastRow="0" w:firstColumn="1" w:lastColumn="0" w:oddVBand="0" w:evenVBand="0" w:oddHBand="0" w:evenHBand="0" w:firstRowFirstColumn="0" w:firstRowLastColumn="0" w:lastRowFirstColumn="0" w:lastRowLastColumn="0"/>
            <w:tcW w:w="5344" w:type="dxa"/>
          </w:tcPr>
          <w:p w:rsidRPr="00AC02E0" w:rsidR="00861BA3" w:rsidP="00A53659" w:rsidRDefault="00A46731" w14:paraId="444FB32C" w14:textId="4F227093">
            <w:pPr>
              <w:rPr>
                <w:szCs w:val="20"/>
              </w:rPr>
            </w:pPr>
            <w:r>
              <w:rPr>
                <w:szCs w:val="20"/>
              </w:rPr>
              <w:t>PyPi</w:t>
            </w:r>
            <w:r w:rsidRPr="00AC02E0" w:rsidR="00861BA3">
              <w:rPr>
                <w:szCs w:val="20"/>
              </w:rPr>
              <w:t>_contrib_edgelist.csv</w:t>
            </w:r>
          </w:p>
        </w:tc>
        <w:tc>
          <w:tcPr>
            <w:tcW w:w="2141" w:type="dxa"/>
          </w:tcPr>
          <w:p w:rsidRPr="00AC02E0" w:rsidR="00861BA3" w:rsidP="00A53659" w:rsidRDefault="00861BA3" w14:paraId="409982CB" w14:textId="7975513C">
            <w:pPr>
              <w:cnfStyle w:val="000000000000" w:firstRow="0" w:lastRow="0" w:firstColumn="0" w:lastColumn="0" w:oddVBand="0" w:evenVBand="0" w:oddHBand="0" w:evenHBand="0" w:firstRowFirstColumn="0" w:firstRowLastColumn="0" w:lastRowFirstColumn="0" w:lastRowLastColumn="0"/>
              <w:rPr>
                <w:szCs w:val="20"/>
              </w:rPr>
            </w:pPr>
            <w:r w:rsidRPr="00AC02E0">
              <w:rPr>
                <w:szCs w:val="20"/>
              </w:rPr>
              <w:t>256MB</w:t>
            </w:r>
          </w:p>
        </w:tc>
        <w:tc>
          <w:tcPr>
            <w:tcW w:w="1865" w:type="dxa"/>
          </w:tcPr>
          <w:p w:rsidRPr="00AC02E0" w:rsidR="00861BA3" w:rsidP="00A53659" w:rsidRDefault="0084371B" w14:paraId="321F326E" w14:textId="5B90948D">
            <w:pPr>
              <w:cnfStyle w:val="000000000000" w:firstRow="0" w:lastRow="0" w:firstColumn="0" w:lastColumn="0" w:oddVBand="0" w:evenVBand="0" w:oddHBand="0" w:evenHBand="0" w:firstRowFirstColumn="0" w:firstRowLastColumn="0" w:lastRowFirstColumn="0" w:lastRowLastColumn="0"/>
              <w:rPr>
                <w:szCs w:val="20"/>
              </w:rPr>
            </w:pPr>
            <w:r>
              <w:rPr>
                <w:szCs w:val="20"/>
              </w:rPr>
              <w:t>944</w:t>
            </w:r>
            <w:r w:rsidR="006D388B">
              <w:rPr>
                <w:szCs w:val="20"/>
              </w:rPr>
              <w:t>,</w:t>
            </w:r>
            <w:r>
              <w:rPr>
                <w:szCs w:val="20"/>
              </w:rPr>
              <w:t>064</w:t>
            </w:r>
          </w:p>
        </w:tc>
      </w:tr>
      <w:tr w:rsidRPr="00AC02E0" w:rsidR="00861BA3" w:rsidTr="0094541F" w14:paraId="4F30EA49" w14:textId="04B0C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4" w:type="dxa"/>
          </w:tcPr>
          <w:p w:rsidRPr="00AC02E0" w:rsidR="00861BA3" w:rsidP="00A53659" w:rsidRDefault="00A46731" w14:paraId="6EFCAD4B" w14:textId="431B469C">
            <w:pPr>
              <w:rPr>
                <w:szCs w:val="20"/>
              </w:rPr>
            </w:pPr>
            <w:r>
              <w:rPr>
                <w:szCs w:val="20"/>
              </w:rPr>
              <w:t>PyPi</w:t>
            </w:r>
            <w:r w:rsidRPr="00AC02E0" w:rsidR="00861BA3">
              <w:rPr>
                <w:szCs w:val="20"/>
              </w:rPr>
              <w:t>_downloads_365DAY_01012020.csv</w:t>
            </w:r>
          </w:p>
        </w:tc>
        <w:tc>
          <w:tcPr>
            <w:tcW w:w="2141" w:type="dxa"/>
          </w:tcPr>
          <w:p w:rsidRPr="00AC02E0" w:rsidR="00861BA3" w:rsidP="00A53659" w:rsidRDefault="00861BA3" w14:paraId="6E91171F" w14:textId="59ADFE29">
            <w:pPr>
              <w:cnfStyle w:val="000000100000" w:firstRow="0" w:lastRow="0" w:firstColumn="0" w:lastColumn="0" w:oddVBand="0" w:evenVBand="0" w:oddHBand="1" w:evenHBand="0" w:firstRowFirstColumn="0" w:firstRowLastColumn="0" w:lastRowFirstColumn="0" w:lastRowLastColumn="0"/>
              <w:rPr>
                <w:szCs w:val="20"/>
              </w:rPr>
            </w:pPr>
            <w:r w:rsidRPr="00AC02E0">
              <w:rPr>
                <w:szCs w:val="20"/>
              </w:rPr>
              <w:t>2.9GB</w:t>
            </w:r>
          </w:p>
        </w:tc>
        <w:tc>
          <w:tcPr>
            <w:tcW w:w="1865" w:type="dxa"/>
          </w:tcPr>
          <w:p w:rsidRPr="00AC02E0" w:rsidR="00861BA3" w:rsidP="00A53659" w:rsidRDefault="00E34DA3" w14:paraId="0C53DED9" w14:textId="61BA32A0">
            <w:pPr>
              <w:cnfStyle w:val="000000100000" w:firstRow="0" w:lastRow="0" w:firstColumn="0" w:lastColumn="0" w:oddVBand="0" w:evenVBand="0" w:oddHBand="1" w:evenHBand="0" w:firstRowFirstColumn="0" w:firstRowLastColumn="0" w:lastRowFirstColumn="0" w:lastRowLastColumn="0"/>
              <w:rPr>
                <w:szCs w:val="20"/>
              </w:rPr>
            </w:pPr>
            <w:r w:rsidRPr="00AC02E0">
              <w:rPr>
                <w:szCs w:val="20"/>
              </w:rPr>
              <w:t>85</w:t>
            </w:r>
            <w:r w:rsidR="006D388B">
              <w:rPr>
                <w:szCs w:val="20"/>
              </w:rPr>
              <w:t>,</w:t>
            </w:r>
            <w:r w:rsidRPr="00AC02E0">
              <w:rPr>
                <w:szCs w:val="20"/>
              </w:rPr>
              <w:t>397</w:t>
            </w:r>
            <w:r w:rsidR="006D388B">
              <w:rPr>
                <w:szCs w:val="20"/>
              </w:rPr>
              <w:t>,</w:t>
            </w:r>
            <w:r w:rsidRPr="00AC02E0">
              <w:rPr>
                <w:szCs w:val="20"/>
              </w:rPr>
              <w:t>267</w:t>
            </w:r>
          </w:p>
        </w:tc>
      </w:tr>
      <w:tr w:rsidRPr="00AC02E0" w:rsidR="00861BA3" w:rsidTr="0094541F" w14:paraId="3E9DE3CC" w14:textId="4426D373">
        <w:tc>
          <w:tcPr>
            <w:cnfStyle w:val="001000000000" w:firstRow="0" w:lastRow="0" w:firstColumn="1" w:lastColumn="0" w:oddVBand="0" w:evenVBand="0" w:oddHBand="0" w:evenHBand="0" w:firstRowFirstColumn="0" w:firstRowLastColumn="0" w:lastRowFirstColumn="0" w:lastRowLastColumn="0"/>
            <w:tcW w:w="5344" w:type="dxa"/>
          </w:tcPr>
          <w:p w:rsidRPr="00AC02E0" w:rsidR="00861BA3" w:rsidP="00A53659" w:rsidRDefault="00A46731" w14:paraId="2298CD43" w14:textId="6417859B">
            <w:pPr>
              <w:rPr>
                <w:szCs w:val="20"/>
              </w:rPr>
            </w:pPr>
            <w:r>
              <w:rPr>
                <w:szCs w:val="20"/>
              </w:rPr>
              <w:t>PyPi</w:t>
            </w:r>
            <w:r w:rsidRPr="00AC02E0" w:rsidR="00861BA3">
              <w:rPr>
                <w:szCs w:val="20"/>
              </w:rPr>
              <w:t>_meta_all.csv</w:t>
            </w:r>
          </w:p>
        </w:tc>
        <w:tc>
          <w:tcPr>
            <w:tcW w:w="2141" w:type="dxa"/>
          </w:tcPr>
          <w:p w:rsidRPr="00AC02E0" w:rsidR="00861BA3" w:rsidP="00A53659" w:rsidRDefault="00861BA3" w14:paraId="5B07358A" w14:textId="48A3EFB8">
            <w:pPr>
              <w:cnfStyle w:val="000000000000" w:firstRow="0" w:lastRow="0" w:firstColumn="0" w:lastColumn="0" w:oddVBand="0" w:evenVBand="0" w:oddHBand="0" w:evenHBand="0" w:firstRowFirstColumn="0" w:firstRowLastColumn="0" w:lastRowFirstColumn="0" w:lastRowLastColumn="0"/>
              <w:rPr>
                <w:szCs w:val="20"/>
              </w:rPr>
            </w:pPr>
            <w:r w:rsidRPr="00AC02E0">
              <w:rPr>
                <w:szCs w:val="20"/>
              </w:rPr>
              <w:t>2.7GB</w:t>
            </w:r>
          </w:p>
        </w:tc>
        <w:tc>
          <w:tcPr>
            <w:tcW w:w="1865" w:type="dxa"/>
          </w:tcPr>
          <w:p w:rsidRPr="00AC02E0" w:rsidR="00861BA3" w:rsidP="00A53659" w:rsidRDefault="00E34DA3" w14:paraId="208AC71C" w14:textId="24F8C55A">
            <w:pPr>
              <w:cnfStyle w:val="000000000000" w:firstRow="0" w:lastRow="0" w:firstColumn="0" w:lastColumn="0" w:oddVBand="0" w:evenVBand="0" w:oddHBand="0" w:evenHBand="0" w:firstRowFirstColumn="0" w:firstRowLastColumn="0" w:lastRowFirstColumn="0" w:lastRowLastColumn="0"/>
              <w:rPr>
                <w:szCs w:val="20"/>
              </w:rPr>
            </w:pPr>
            <w:r w:rsidRPr="00AC02E0">
              <w:rPr>
                <w:szCs w:val="20"/>
              </w:rPr>
              <w:t>20</w:t>
            </w:r>
            <w:r w:rsidR="006D388B">
              <w:rPr>
                <w:szCs w:val="20"/>
              </w:rPr>
              <w:t>,</w:t>
            </w:r>
            <w:r w:rsidRPr="00AC02E0">
              <w:rPr>
                <w:szCs w:val="20"/>
              </w:rPr>
              <w:t>640</w:t>
            </w:r>
            <w:r w:rsidR="006D388B">
              <w:rPr>
                <w:szCs w:val="20"/>
              </w:rPr>
              <w:t>,</w:t>
            </w:r>
            <w:r w:rsidRPr="00AC02E0">
              <w:rPr>
                <w:szCs w:val="20"/>
              </w:rPr>
              <w:t>255</w:t>
            </w:r>
          </w:p>
        </w:tc>
      </w:tr>
      <w:tr w:rsidRPr="00AC02E0" w:rsidR="00861BA3" w:rsidTr="0094541F" w14:paraId="4237D90E" w14:textId="0834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4" w:type="dxa"/>
          </w:tcPr>
          <w:p w:rsidRPr="00AC02E0" w:rsidR="00861BA3" w:rsidP="00A53659" w:rsidRDefault="00A46731" w14:paraId="4A38DBD4" w14:textId="0426CDF1">
            <w:pPr>
              <w:rPr>
                <w:szCs w:val="20"/>
              </w:rPr>
            </w:pPr>
            <w:r>
              <w:rPr>
                <w:szCs w:val="20"/>
              </w:rPr>
              <w:t>PyPi</w:t>
            </w:r>
            <w:r w:rsidRPr="00AC02E0" w:rsidR="00861BA3">
              <w:rPr>
                <w:szCs w:val="20"/>
              </w:rPr>
              <w:t>_meta_with_license_github_slugs.csv</w:t>
            </w:r>
          </w:p>
        </w:tc>
        <w:tc>
          <w:tcPr>
            <w:tcW w:w="2141" w:type="dxa"/>
          </w:tcPr>
          <w:p w:rsidRPr="00AC02E0" w:rsidR="00861BA3" w:rsidP="00A53659" w:rsidRDefault="00861BA3" w14:paraId="0256423D" w14:textId="68D23ED6">
            <w:pPr>
              <w:cnfStyle w:val="000000100000" w:firstRow="0" w:lastRow="0" w:firstColumn="0" w:lastColumn="0" w:oddVBand="0" w:evenVBand="0" w:oddHBand="1" w:evenHBand="0" w:firstRowFirstColumn="0" w:firstRowLastColumn="0" w:lastRowFirstColumn="0" w:lastRowLastColumn="0"/>
              <w:rPr>
                <w:szCs w:val="20"/>
              </w:rPr>
            </w:pPr>
            <w:r w:rsidRPr="00AC02E0">
              <w:rPr>
                <w:szCs w:val="20"/>
              </w:rPr>
              <w:t>1.8GB</w:t>
            </w:r>
          </w:p>
        </w:tc>
        <w:tc>
          <w:tcPr>
            <w:tcW w:w="1865" w:type="dxa"/>
          </w:tcPr>
          <w:p w:rsidRPr="00AC02E0" w:rsidR="00861BA3" w:rsidP="00A53659" w:rsidRDefault="00E34DA3" w14:paraId="5631A559" w14:textId="63061634">
            <w:pPr>
              <w:cnfStyle w:val="000000100000" w:firstRow="0" w:lastRow="0" w:firstColumn="0" w:lastColumn="0" w:oddVBand="0" w:evenVBand="0" w:oddHBand="1" w:evenHBand="0" w:firstRowFirstColumn="0" w:firstRowLastColumn="0" w:lastRowFirstColumn="0" w:lastRowLastColumn="0"/>
              <w:rPr>
                <w:szCs w:val="20"/>
              </w:rPr>
            </w:pPr>
            <w:r>
              <w:t>10</w:t>
            </w:r>
            <w:r w:rsidR="008C3DAE">
              <w:t>,</w:t>
            </w:r>
            <w:r>
              <w:t>687</w:t>
            </w:r>
            <w:r w:rsidR="008C3DAE">
              <w:t>,</w:t>
            </w:r>
            <w:r>
              <w:t>591</w:t>
            </w:r>
          </w:p>
        </w:tc>
      </w:tr>
    </w:tbl>
    <w:p w:rsidRPr="00AC02E0" w:rsidR="0043430A" w:rsidP="00A53659" w:rsidRDefault="0043430A" w14:paraId="240BF1F8" w14:textId="77777777">
      <w:pPr>
        <w:rPr>
          <w:szCs w:val="20"/>
        </w:rPr>
      </w:pPr>
    </w:p>
    <w:p w:rsidRPr="00A46731" w:rsidR="00A46731" w:rsidP="00A46731" w:rsidRDefault="00A46731" w14:paraId="602823D9" w14:textId="77777777"/>
    <w:p w:rsidRPr="00A46731" w:rsidR="00A46731" w:rsidP="00A46731" w:rsidRDefault="00A46731" w14:paraId="76DBC30A" w14:textId="77777777"/>
    <w:p w:rsidRPr="00A46731" w:rsidR="00A46731" w:rsidP="00A46731" w:rsidRDefault="00A46731" w14:paraId="22A07A95" w14:textId="77777777"/>
    <w:p w:rsidRPr="00A46731" w:rsidR="00A46731" w:rsidP="00A46731" w:rsidRDefault="00A46731" w14:paraId="5A07C055" w14:textId="77777777"/>
    <w:p w:rsidRPr="00A46731" w:rsidR="00A46731" w:rsidP="00A46731" w:rsidRDefault="00A46731" w14:paraId="6B25B01A" w14:textId="77777777"/>
    <w:p w:rsidRPr="00A46731" w:rsidR="00A46731" w:rsidP="00A46731" w:rsidRDefault="00A46731" w14:paraId="35A0151F" w14:textId="77777777"/>
    <w:p w:rsidR="00A46731" w:rsidP="00A46731" w:rsidRDefault="00A46731" w14:paraId="7DD37E7C" w14:textId="77777777"/>
    <w:p w:rsidR="00A46731" w:rsidP="00A46731" w:rsidRDefault="00A46731" w14:paraId="118054ED" w14:textId="77777777"/>
    <w:p w:rsidR="00A46731" w:rsidP="00A46731" w:rsidRDefault="00A46731" w14:paraId="4B65EA46" w14:textId="77777777"/>
    <w:p w:rsidR="00A46731" w:rsidP="00A46731" w:rsidRDefault="00A46731" w14:paraId="6F318106" w14:textId="77777777"/>
    <w:p w:rsidR="00A46731" w:rsidP="00A46731" w:rsidRDefault="00A46731" w14:paraId="18281B32" w14:textId="77777777"/>
    <w:p w:rsidR="00A46731" w:rsidP="00A46731" w:rsidRDefault="00A46731" w14:paraId="2C3E21F2" w14:textId="77777777"/>
    <w:p w:rsidR="001A61A3" w:rsidP="00A46731" w:rsidRDefault="001A61A3" w14:paraId="02C64BFF" w14:textId="77777777"/>
    <w:p w:rsidR="00A46731" w:rsidP="00A46731" w:rsidRDefault="00A46731" w14:paraId="7E82E628" w14:textId="77777777"/>
    <w:p w:rsidR="00860946" w:rsidP="00A46731" w:rsidRDefault="00860946" w14:paraId="2BD18009" w14:textId="77777777"/>
    <w:p w:rsidR="00860946" w:rsidP="00A46731" w:rsidRDefault="00860946" w14:paraId="3AA1F77F" w14:textId="77777777"/>
    <w:p w:rsidRPr="00A46731" w:rsidR="00860946" w:rsidP="00A46731" w:rsidRDefault="00860946" w14:paraId="1856A19D" w14:textId="77777777"/>
    <w:p w:rsidR="004741A2" w:rsidP="004741A2" w:rsidRDefault="004741A2" w14:paraId="4C2FFA76" w14:textId="59571BD4">
      <w:pPr>
        <w:pStyle w:val="Heading1"/>
      </w:pPr>
      <w:r>
        <w:t>Exploratory Analysis</w:t>
      </w:r>
    </w:p>
    <w:p w:rsidR="00C74177" w:rsidP="0096384D" w:rsidRDefault="40F2CF6A" w14:paraId="42143EBA" w14:textId="31F0CC90">
      <w:commentRangeStart w:id="52"/>
      <w:r>
        <w:t xml:space="preserve">The </w:t>
      </w:r>
      <w:commentRangeEnd w:id="52"/>
      <w:r w:rsidR="00372383">
        <w:rPr>
          <w:rStyle w:val="CommentReference"/>
        </w:rPr>
        <w:commentReference w:id="52"/>
      </w:r>
      <w:r>
        <w:t xml:space="preserve">downloads data was </w:t>
      </w:r>
      <w:r w:rsidR="1A1476AE">
        <w:t>used to discover that 74.09% of package downloads occurred in the United States</w:t>
      </w:r>
      <w:r w:rsidR="26411152">
        <w:t xml:space="preserve"> over the past year</w:t>
      </w:r>
      <w:r w:rsidR="1A1476AE">
        <w:t>.  Excluding the US provided a</w:t>
      </w:r>
      <w:r w:rsidR="449C113A">
        <w:t xml:space="preserve"> better view of the remaining countries.</w:t>
      </w:r>
    </w:p>
    <w:p w:rsidR="00C74177" w:rsidP="0005490C" w:rsidRDefault="00115AFD" w14:paraId="0DDBCBB0" w14:textId="2220CE9B">
      <w:pPr>
        <w:pStyle w:val="Figure"/>
      </w:pPr>
      <w:r>
        <w:rPr>
          <w:noProof/>
        </w:rPr>
        <w:drawing>
          <wp:inline distT="0" distB="0" distL="0" distR="0" wp14:anchorId="5FA2D8B0" wp14:editId="71E3BCFB">
            <wp:extent cx="5943600" cy="2377440"/>
            <wp:effectExtent l="0" t="0" r="0" b="0"/>
            <wp:docPr id="12" name="Picture 12"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histogram&#10;&#10;Description automatically generated"/>
                    <pic:cNvPicPr/>
                  </pic:nvPicPr>
                  <pic:blipFill>
                    <a:blip r:embed="rId37"/>
                    <a:stretch>
                      <a:fillRect/>
                    </a:stretch>
                  </pic:blipFill>
                  <pic:spPr>
                    <a:xfrm>
                      <a:off x="0" y="0"/>
                      <a:ext cx="5943600" cy="2377440"/>
                    </a:xfrm>
                    <a:prstGeom prst="rect">
                      <a:avLst/>
                    </a:prstGeom>
                  </pic:spPr>
                </pic:pic>
              </a:graphicData>
            </a:graphic>
          </wp:inline>
        </w:drawing>
      </w:r>
    </w:p>
    <w:p w:rsidR="0005490C" w:rsidP="0005490C" w:rsidRDefault="0005490C" w14:paraId="12A5E671" w14:textId="157D41C5">
      <w:pPr>
        <w:pStyle w:val="FigureText"/>
      </w:pPr>
      <w:r>
        <w:t xml:space="preserve">Top 10 Countries Downloading </w:t>
      </w:r>
      <w:r w:rsidR="00A46731">
        <w:t>PyPi</w:t>
      </w:r>
      <w:r>
        <w:t xml:space="preserve"> Packages</w:t>
      </w:r>
    </w:p>
    <w:p w:rsidR="007C1157" w:rsidP="0005490C" w:rsidRDefault="00115AFD" w14:paraId="1627FE9D" w14:textId="5DB8EF6D">
      <w:pPr>
        <w:pStyle w:val="Figure"/>
      </w:pPr>
      <w:r>
        <w:rPr>
          <w:noProof/>
        </w:rPr>
        <w:drawing>
          <wp:inline distT="0" distB="0" distL="0" distR="0" wp14:anchorId="1AC61E76" wp14:editId="6DFC35B3">
            <wp:extent cx="5943600" cy="2377440"/>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38"/>
                    <a:stretch>
                      <a:fillRect/>
                    </a:stretch>
                  </pic:blipFill>
                  <pic:spPr>
                    <a:xfrm>
                      <a:off x="0" y="0"/>
                      <a:ext cx="5943600" cy="2377440"/>
                    </a:xfrm>
                    <a:prstGeom prst="rect">
                      <a:avLst/>
                    </a:prstGeom>
                  </pic:spPr>
                </pic:pic>
              </a:graphicData>
            </a:graphic>
          </wp:inline>
        </w:drawing>
      </w:r>
    </w:p>
    <w:p w:rsidR="0005490C" w:rsidP="0005490C" w:rsidRDefault="0005490C" w14:paraId="62BB5E93" w14:textId="02D84469">
      <w:pPr>
        <w:pStyle w:val="FigureText"/>
      </w:pPr>
      <w:r>
        <w:t xml:space="preserve">Top 10 Countries Downloading </w:t>
      </w:r>
      <w:r w:rsidR="00A46731">
        <w:t>PyPi</w:t>
      </w:r>
      <w:r>
        <w:t xml:space="preserve"> Packages Excluding US</w:t>
      </w:r>
    </w:p>
    <w:p w:rsidR="009E6427" w:rsidP="0096384D" w:rsidRDefault="009E6427" w14:paraId="5FC957CB" w14:textId="77777777"/>
    <w:p w:rsidR="009E6427" w:rsidP="0096384D" w:rsidRDefault="009E6427" w14:paraId="29192FC9" w14:textId="77777777"/>
    <w:p w:rsidR="009E6427" w:rsidP="0096384D" w:rsidRDefault="009E6427" w14:paraId="480D08DA" w14:textId="77777777"/>
    <w:p w:rsidR="009E6427" w:rsidP="0096384D" w:rsidRDefault="009E6427" w14:paraId="66A3B67D" w14:textId="77777777"/>
    <w:p w:rsidR="009E6427" w:rsidP="0096384D" w:rsidRDefault="009E6427" w14:paraId="6846F9DD" w14:textId="77777777"/>
    <w:p w:rsidR="009E6427" w:rsidP="0096384D" w:rsidRDefault="009E6427" w14:paraId="5AA1B09B" w14:textId="77777777"/>
    <w:p w:rsidR="009E6427" w:rsidP="0096384D" w:rsidRDefault="009E6427" w14:paraId="2B8A2626" w14:textId="77777777"/>
    <w:p w:rsidR="009E6427" w:rsidP="0096384D" w:rsidRDefault="009E6427" w14:paraId="36B3FB84" w14:textId="77777777"/>
    <w:p w:rsidR="00C74177" w:rsidP="0096384D" w:rsidRDefault="26CC39FE" w14:paraId="522C8F81" w14:textId="6DE64A0E">
      <w:r>
        <w:t xml:space="preserve">The top 5 packages </w:t>
      </w:r>
      <w:r w:rsidR="48619078">
        <w:t xml:space="preserve">which were used as dependencies </w:t>
      </w:r>
      <w:r w:rsidR="4E968817">
        <w:t xml:space="preserve">by other </w:t>
      </w:r>
      <w:commentRangeStart w:id="53"/>
      <w:r w:rsidR="4E968817">
        <w:t xml:space="preserve">python </w:t>
      </w:r>
      <w:commentRangeEnd w:id="53"/>
      <w:r w:rsidR="00D64299">
        <w:rPr>
          <w:rStyle w:val="CommentReference"/>
        </w:rPr>
        <w:commentReference w:id="53"/>
      </w:r>
      <w:r w:rsidR="4E968817">
        <w:t>packages are</w:t>
      </w:r>
      <w:r>
        <w:t>:</w:t>
      </w:r>
    </w:p>
    <w:p w:rsidR="00D64299" w:rsidP="00CF6430" w:rsidRDefault="26CC39FE" w14:paraId="15AF6C8E" w14:textId="061D5529">
      <w:pPr>
        <w:pStyle w:val="ListParagraph"/>
        <w:numPr>
          <w:ilvl w:val="0"/>
          <w:numId w:val="35"/>
        </w:numPr>
      </w:pPr>
      <w:commentRangeStart w:id="54"/>
      <w:proofErr w:type="spellStart"/>
      <w:r>
        <w:t>Numpy</w:t>
      </w:r>
      <w:proofErr w:type="spellEnd"/>
      <w:commentRangeEnd w:id="54"/>
      <w:r w:rsidR="00D64299">
        <w:rPr>
          <w:rStyle w:val="CommentReference"/>
        </w:rPr>
        <w:commentReference w:id="54"/>
      </w:r>
    </w:p>
    <w:p w:rsidR="000728AA" w:rsidP="00CF6430" w:rsidRDefault="000728AA" w14:paraId="0BE664E6" w14:textId="7DE5B179">
      <w:pPr>
        <w:pStyle w:val="ListParagraph"/>
        <w:numPr>
          <w:ilvl w:val="0"/>
          <w:numId w:val="35"/>
        </w:numPr>
      </w:pPr>
      <w:r>
        <w:t>Requests</w:t>
      </w:r>
    </w:p>
    <w:p w:rsidR="000728AA" w:rsidP="00CF6430" w:rsidRDefault="00066C81" w14:paraId="01986C0E" w14:textId="2EBD9B92">
      <w:pPr>
        <w:pStyle w:val="ListParagraph"/>
        <w:numPr>
          <w:ilvl w:val="0"/>
          <w:numId w:val="35"/>
        </w:numPr>
      </w:pPr>
      <w:r>
        <w:t>P</w:t>
      </w:r>
      <w:r w:rsidR="007C34ED">
        <w:t>andas</w:t>
      </w:r>
    </w:p>
    <w:p w:rsidR="00066C81" w:rsidP="00CF6430" w:rsidRDefault="00066C81" w14:paraId="6CD92668" w14:textId="0B27197F">
      <w:pPr>
        <w:pStyle w:val="ListParagraph"/>
        <w:numPr>
          <w:ilvl w:val="0"/>
          <w:numId w:val="35"/>
        </w:numPr>
      </w:pPr>
      <w:proofErr w:type="spellStart"/>
      <w:r>
        <w:t>Pytest</w:t>
      </w:r>
      <w:proofErr w:type="spellEnd"/>
    </w:p>
    <w:p w:rsidR="00066C81" w:rsidP="005E6631" w:rsidRDefault="00D244E1" w14:paraId="5D94E5AF" w14:textId="21E0CC5C">
      <w:pPr>
        <w:pStyle w:val="ListParagraph"/>
        <w:keepNext/>
        <w:numPr>
          <w:ilvl w:val="0"/>
          <w:numId w:val="35"/>
        </w:numPr>
      </w:pPr>
      <w:r>
        <w:t>Aws-</w:t>
      </w:r>
      <w:proofErr w:type="spellStart"/>
      <w:r>
        <w:t>cdk</w:t>
      </w:r>
      <w:proofErr w:type="spellEnd"/>
    </w:p>
    <w:p w:rsidR="00C74177" w:rsidP="005E6631" w:rsidRDefault="00E1113A" w14:paraId="657FCDB9" w14:textId="57FC530B">
      <w:pPr>
        <w:pStyle w:val="Figure"/>
      </w:pPr>
      <w:r>
        <w:rPr>
          <w:noProof/>
        </w:rPr>
        <w:drawing>
          <wp:inline distT="0" distB="0" distL="0" distR="0" wp14:anchorId="060AAB43" wp14:editId="25A542E3">
            <wp:extent cx="5943600" cy="2971800"/>
            <wp:effectExtent l="0" t="0" r="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39"/>
                    <a:stretch>
                      <a:fillRect/>
                    </a:stretch>
                  </pic:blipFill>
                  <pic:spPr>
                    <a:xfrm>
                      <a:off x="0" y="0"/>
                      <a:ext cx="5943600" cy="2971800"/>
                    </a:xfrm>
                    <a:prstGeom prst="rect">
                      <a:avLst/>
                    </a:prstGeom>
                  </pic:spPr>
                </pic:pic>
              </a:graphicData>
            </a:graphic>
          </wp:inline>
        </w:drawing>
      </w:r>
    </w:p>
    <w:p w:rsidR="00663E1E" w:rsidP="005E6631" w:rsidRDefault="005E6631" w14:paraId="24A273C9" w14:textId="6C376589">
      <w:pPr>
        <w:pStyle w:val="FigureText"/>
      </w:pPr>
      <w:r>
        <w:t>Top 5 Packages by Download</w:t>
      </w:r>
    </w:p>
    <w:p w:rsidR="00400895" w:rsidP="0096384D" w:rsidRDefault="658469CD" w14:paraId="111CDAB2" w14:textId="6967F437">
      <w:pPr>
        <w:rPr>
          <w:noProof/>
        </w:rPr>
      </w:pPr>
      <w:r w:rsidRPr="5C0DA487">
        <w:rPr>
          <w:noProof/>
        </w:rPr>
        <w:t xml:space="preserve">The top packages by </w:t>
      </w:r>
      <w:r w:rsidRPr="5C0DA487" w:rsidR="4E968817">
        <w:rPr>
          <w:noProof/>
        </w:rPr>
        <w:t>their count</w:t>
      </w:r>
      <w:r w:rsidRPr="5C0DA487">
        <w:rPr>
          <w:noProof/>
        </w:rPr>
        <w:t xml:space="preserve"> of dependencies </w:t>
      </w:r>
      <w:commentRangeStart w:id="55"/>
      <w:r w:rsidRPr="5C0DA487">
        <w:rPr>
          <w:noProof/>
        </w:rPr>
        <w:t>were</w:t>
      </w:r>
      <w:commentRangeEnd w:id="55"/>
      <w:r w:rsidR="00CF6430">
        <w:rPr>
          <w:rStyle w:val="CommentReference"/>
        </w:rPr>
        <w:commentReference w:id="55"/>
      </w:r>
      <w:r w:rsidRPr="5C0DA487">
        <w:rPr>
          <w:noProof/>
        </w:rPr>
        <w:t>:</w:t>
      </w:r>
    </w:p>
    <w:p w:rsidR="00CF6430" w:rsidP="004A7ABA" w:rsidRDefault="00CF6430" w14:paraId="6917B862" w14:textId="5BA506A5">
      <w:pPr>
        <w:pStyle w:val="ListParagraph"/>
        <w:numPr>
          <w:ilvl w:val="0"/>
          <w:numId w:val="36"/>
        </w:numPr>
        <w:rPr>
          <w:noProof/>
        </w:rPr>
      </w:pPr>
      <w:r>
        <w:rPr>
          <w:noProof/>
        </w:rPr>
        <w:t>Boto3-stubs</w:t>
      </w:r>
    </w:p>
    <w:p w:rsidR="00CF6430" w:rsidP="004A7ABA" w:rsidRDefault="00CF6430" w14:paraId="5157D3AB" w14:textId="11C509FA">
      <w:pPr>
        <w:pStyle w:val="ListParagraph"/>
        <w:numPr>
          <w:ilvl w:val="0"/>
          <w:numId w:val="36"/>
        </w:numPr>
        <w:rPr>
          <w:noProof/>
        </w:rPr>
      </w:pPr>
      <w:r>
        <w:rPr>
          <w:noProof/>
        </w:rPr>
        <w:t>Pi-nightly</w:t>
      </w:r>
    </w:p>
    <w:p w:rsidR="00A37B51" w:rsidP="004A7ABA" w:rsidRDefault="002973D2" w14:paraId="71DDB26C" w14:textId="47746A5E">
      <w:pPr>
        <w:pStyle w:val="ListParagraph"/>
        <w:numPr>
          <w:ilvl w:val="0"/>
          <w:numId w:val="36"/>
        </w:numPr>
        <w:rPr>
          <w:noProof/>
        </w:rPr>
      </w:pPr>
      <w:r>
        <w:rPr>
          <w:noProof/>
        </w:rPr>
        <w:t>Ccxt</w:t>
      </w:r>
    </w:p>
    <w:p w:rsidR="002973D2" w:rsidP="004A7ABA" w:rsidRDefault="002973D2" w14:paraId="7C9A1AC5" w14:textId="26BBE78E">
      <w:pPr>
        <w:pStyle w:val="ListParagraph"/>
        <w:numPr>
          <w:ilvl w:val="0"/>
          <w:numId w:val="36"/>
        </w:numPr>
        <w:rPr>
          <w:noProof/>
        </w:rPr>
      </w:pPr>
      <w:r>
        <w:rPr>
          <w:noProof/>
        </w:rPr>
        <w:t>Apache-airflow</w:t>
      </w:r>
    </w:p>
    <w:p w:rsidR="002973D2" w:rsidP="004A7ABA" w:rsidRDefault="002973D2" w14:paraId="7E3E1FA9" w14:textId="7137C75D">
      <w:pPr>
        <w:pStyle w:val="ListParagraph"/>
        <w:numPr>
          <w:ilvl w:val="0"/>
          <w:numId w:val="36"/>
        </w:numPr>
        <w:rPr>
          <w:noProof/>
        </w:rPr>
      </w:pPr>
      <w:r>
        <w:rPr>
          <w:noProof/>
        </w:rPr>
        <w:t>Checkov</w:t>
      </w:r>
    </w:p>
    <w:p w:rsidR="002973D2" w:rsidP="004A7ABA" w:rsidRDefault="005B273C" w14:paraId="7BAD61E3" w14:textId="654EBCB2">
      <w:pPr>
        <w:pStyle w:val="ListParagraph"/>
        <w:numPr>
          <w:ilvl w:val="0"/>
          <w:numId w:val="36"/>
        </w:numPr>
        <w:rPr>
          <w:noProof/>
        </w:rPr>
      </w:pPr>
      <w:r>
        <w:rPr>
          <w:noProof/>
        </w:rPr>
        <w:t>Gardner-cicd-libs</w:t>
      </w:r>
    </w:p>
    <w:p w:rsidR="00060853" w:rsidP="004A7ABA" w:rsidRDefault="00060853" w14:paraId="21DD747F" w14:textId="2201E3FD">
      <w:pPr>
        <w:pStyle w:val="ListParagraph"/>
        <w:numPr>
          <w:ilvl w:val="0"/>
          <w:numId w:val="36"/>
        </w:numPr>
        <w:rPr>
          <w:noProof/>
        </w:rPr>
      </w:pPr>
      <w:r>
        <w:rPr>
          <w:noProof/>
        </w:rPr>
        <w:t>Bapy</w:t>
      </w:r>
    </w:p>
    <w:p w:rsidR="00060853" w:rsidP="004A7ABA" w:rsidRDefault="00056E84" w14:paraId="44AEA446" w14:textId="1D5DE171">
      <w:pPr>
        <w:pStyle w:val="ListParagraph"/>
        <w:numPr>
          <w:ilvl w:val="0"/>
          <w:numId w:val="36"/>
        </w:numPr>
        <w:rPr>
          <w:noProof/>
        </w:rPr>
      </w:pPr>
      <w:r>
        <w:rPr>
          <w:noProof/>
        </w:rPr>
        <w:t>Hakingtools</w:t>
      </w:r>
    </w:p>
    <w:p w:rsidR="00056E84" w:rsidP="004A7ABA" w:rsidRDefault="004A7ABA" w14:paraId="308AC7A7" w14:textId="2BF45763">
      <w:pPr>
        <w:pStyle w:val="ListParagraph"/>
        <w:numPr>
          <w:ilvl w:val="0"/>
          <w:numId w:val="36"/>
        </w:numPr>
        <w:rPr>
          <w:noProof/>
        </w:rPr>
      </w:pPr>
      <w:r>
        <w:rPr>
          <w:noProof/>
        </w:rPr>
        <w:t>Kcli</w:t>
      </w:r>
    </w:p>
    <w:p w:rsidR="004A7ABA" w:rsidP="004A7ABA" w:rsidRDefault="004A7ABA" w14:paraId="6A057BEA" w14:textId="691ADC25">
      <w:pPr>
        <w:pStyle w:val="ListParagraph"/>
        <w:numPr>
          <w:ilvl w:val="0"/>
          <w:numId w:val="36"/>
        </w:numPr>
        <w:rPr>
          <w:noProof/>
        </w:rPr>
      </w:pPr>
      <w:r>
        <w:rPr>
          <w:noProof/>
        </w:rPr>
        <w:t>FlexGet</w:t>
      </w:r>
    </w:p>
    <w:p w:rsidR="005E6631" w:rsidP="00411A04" w:rsidRDefault="005E6631" w14:paraId="28D57611" w14:textId="77777777">
      <w:pPr>
        <w:keepNext/>
        <w:rPr>
          <w:noProof/>
        </w:rPr>
      </w:pPr>
    </w:p>
    <w:p w:rsidR="00400895" w:rsidP="00411A04" w:rsidRDefault="003D44D9" w14:paraId="356F8746" w14:textId="11FE5286">
      <w:pPr>
        <w:pStyle w:val="Figure"/>
        <w:rPr>
          <w:noProof/>
        </w:rPr>
      </w:pPr>
      <w:r>
        <w:rPr>
          <w:noProof/>
        </w:rPr>
        <w:drawing>
          <wp:inline distT="0" distB="0" distL="0" distR="0" wp14:anchorId="64B08F9B" wp14:editId="21C980F6">
            <wp:extent cx="5943600" cy="2971800"/>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40"/>
                    <a:stretch>
                      <a:fillRect/>
                    </a:stretch>
                  </pic:blipFill>
                  <pic:spPr>
                    <a:xfrm>
                      <a:off x="0" y="0"/>
                      <a:ext cx="5943600" cy="2971800"/>
                    </a:xfrm>
                    <a:prstGeom prst="rect">
                      <a:avLst/>
                    </a:prstGeom>
                  </pic:spPr>
                </pic:pic>
              </a:graphicData>
            </a:graphic>
          </wp:inline>
        </w:drawing>
      </w:r>
    </w:p>
    <w:p w:rsidR="009E6427" w:rsidP="009E6427" w:rsidRDefault="005E6631" w14:paraId="4A6B9A5E" w14:textId="77777777">
      <w:pPr>
        <w:pStyle w:val="FigureText"/>
        <w:rPr>
          <w:noProof/>
        </w:rPr>
      </w:pPr>
      <w:r>
        <w:rPr>
          <w:noProof/>
        </w:rPr>
        <w:t>Top 10 Packages</w:t>
      </w:r>
      <w:r w:rsidR="00411A04">
        <w:rPr>
          <w:noProof/>
        </w:rPr>
        <w:t xml:space="preserve"> by Dependency Count</w:t>
      </w:r>
    </w:p>
    <w:p w:rsidRPr="009E6427" w:rsidR="00411A04" w:rsidP="009E6427" w:rsidRDefault="2D1E2040" w14:paraId="42D1114E" w14:textId="56690179">
      <w:commentRangeStart w:id="56"/>
      <w:r>
        <w:t>Git</w:t>
      </w:r>
      <w:r w:rsidR="4E968817">
        <w:t>H</w:t>
      </w:r>
      <w:r>
        <w:t xml:space="preserve">ub </w:t>
      </w:r>
      <w:commentRangeEnd w:id="56"/>
      <w:r w:rsidR="00411A04">
        <w:rPr>
          <w:rStyle w:val="CommentReference"/>
        </w:rPr>
        <w:commentReference w:id="56"/>
      </w:r>
      <w:r>
        <w:t xml:space="preserve">was by far the </w:t>
      </w:r>
      <w:r w:rsidR="3501AF68">
        <w:t xml:space="preserve">most popular code repository based on the analysis of the homepage value account from 96% of projects on </w:t>
      </w:r>
      <w:r w:rsidR="1883CBDA">
        <w:t>PyPi</w:t>
      </w:r>
      <w:r w:rsidR="3501AF68">
        <w:t>.org</w:t>
      </w:r>
      <w:r w:rsidR="4E968817">
        <w:t xml:space="preserve"> followed by </w:t>
      </w:r>
      <w:r w:rsidR="5B6272D7">
        <w:t>G</w:t>
      </w:r>
      <w:r w:rsidR="4E968817">
        <w:t xml:space="preserve">itlab and </w:t>
      </w:r>
      <w:proofErr w:type="spellStart"/>
      <w:r w:rsidR="4E968817">
        <w:t>openstack</w:t>
      </w:r>
      <w:proofErr w:type="spellEnd"/>
      <w:r w:rsidR="5B6272D7">
        <w:t>.</w:t>
      </w:r>
    </w:p>
    <w:p w:rsidR="00400895" w:rsidP="00CA5D75" w:rsidRDefault="00E1113A" w14:paraId="560A6968" w14:textId="13CCDC2A">
      <w:pPr>
        <w:pStyle w:val="Figure"/>
      </w:pPr>
      <w:r>
        <w:rPr>
          <w:noProof/>
        </w:rPr>
        <w:drawing>
          <wp:inline distT="0" distB="0" distL="0" distR="0" wp14:anchorId="35270675" wp14:editId="4AA35629">
            <wp:extent cx="3718560" cy="3875915"/>
            <wp:effectExtent l="0" t="0" r="0" b="0"/>
            <wp:docPr id="23" name="Picture 2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with low confidence"/>
                    <pic:cNvPicPr/>
                  </pic:nvPicPr>
                  <pic:blipFill rotWithShape="1">
                    <a:blip r:embed="rId41"/>
                    <a:srcRect l="11379" t="8493" r="16666" b="16506"/>
                    <a:stretch/>
                  </pic:blipFill>
                  <pic:spPr bwMode="auto">
                    <a:xfrm>
                      <a:off x="0" y="0"/>
                      <a:ext cx="3730959" cy="3888839"/>
                    </a:xfrm>
                    <a:prstGeom prst="rect">
                      <a:avLst/>
                    </a:prstGeom>
                    <a:ln>
                      <a:noFill/>
                    </a:ln>
                    <a:extLst>
                      <a:ext uri="{53640926-AAD7-44D8-BBD7-CCE9431645EC}">
                        <a14:shadowObscured xmlns:a14="http://schemas.microsoft.com/office/drawing/2010/main"/>
                      </a:ext>
                    </a:extLst>
                  </pic:spPr>
                </pic:pic>
              </a:graphicData>
            </a:graphic>
          </wp:inline>
        </w:drawing>
      </w:r>
    </w:p>
    <w:p w:rsidR="00822DD8" w:rsidP="00CA5D75" w:rsidRDefault="00CA5D75" w14:paraId="3A915821" w14:textId="75EF5EED">
      <w:pPr>
        <w:pStyle w:val="FigureText"/>
      </w:pPr>
      <w:r>
        <w:t>Top 3 Hosting Sites</w:t>
      </w:r>
    </w:p>
    <w:p w:rsidR="005B2C23" w:rsidP="5C0DA487" w:rsidRDefault="2BD5C859" w14:paraId="1C6E2A02" w14:textId="4DDE6FE3">
      <w:pPr>
        <w:jc w:val="center"/>
        <w:rPr>
          <w:rFonts w:cs="Arial" w:eastAsiaTheme="minorEastAsia"/>
          <w:b/>
          <w:bCs/>
          <w:sz w:val="16"/>
          <w:szCs w:val="16"/>
        </w:rPr>
      </w:pPr>
      <w:r>
        <w:t xml:space="preserve">The </w:t>
      </w:r>
      <w:r w:rsidR="5B6272D7">
        <w:t xml:space="preserve">network </w:t>
      </w:r>
      <w:r w:rsidR="4B95E4B2">
        <w:t xml:space="preserve">graph </w:t>
      </w:r>
      <w:r w:rsidR="7597FF41">
        <w:t>below depicts the dependencies o</w:t>
      </w:r>
      <w:r w:rsidR="3FA5582C">
        <w:t>f</w:t>
      </w:r>
      <w:r w:rsidR="7597FF41">
        <w:t xml:space="preserve"> </w:t>
      </w:r>
      <w:r w:rsidR="6E354F7C">
        <w:t>Apache-</w:t>
      </w:r>
      <w:commentRangeStart w:id="57"/>
      <w:r w:rsidR="2897D753">
        <w:t>a</w:t>
      </w:r>
      <w:r w:rsidR="6E354F7C">
        <w:t>irflo</w:t>
      </w:r>
      <w:r w:rsidR="2897D753">
        <w:t>w</w:t>
      </w:r>
      <w:commentRangeEnd w:id="57"/>
      <w:r w:rsidR="00C75E26">
        <w:rPr>
          <w:rStyle w:val="CommentReference"/>
        </w:rPr>
        <w:commentReference w:id="57"/>
      </w:r>
      <w:r w:rsidR="3FA5582C">
        <w:t>.</w:t>
      </w:r>
      <w:r w:rsidR="00400895">
        <w:rPr>
          <w:noProof/>
        </w:rPr>
        <w:drawing>
          <wp:inline distT="0" distB="0" distL="0" distR="0" wp14:anchorId="690B144D" wp14:editId="72315DF3">
            <wp:extent cx="5943600" cy="5943600"/>
            <wp:effectExtent l="19050" t="19050" r="19050" b="19050"/>
            <wp:docPr id="8" name="Picture 8" descr="A picture containing building material,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uilding material, stone&#10;&#10;Description automatically generated"/>
                    <pic:cNvPicPr/>
                  </pic:nvPicPr>
                  <pic:blipFill>
                    <a:blip r:embed="rId42"/>
                    <a:stretch>
                      <a:fillRect/>
                    </a:stretch>
                  </pic:blipFill>
                  <pic:spPr>
                    <a:xfrm>
                      <a:off x="0" y="0"/>
                      <a:ext cx="5943600" cy="5943600"/>
                    </a:xfrm>
                    <a:prstGeom prst="rect">
                      <a:avLst/>
                    </a:prstGeom>
                    <a:ln w="12700">
                      <a:solidFill>
                        <a:srgbClr val="000000"/>
                      </a:solidFill>
                    </a:ln>
                  </pic:spPr>
                </pic:pic>
              </a:graphicData>
            </a:graphic>
          </wp:inline>
        </w:drawing>
      </w:r>
      <w:r w:rsidRPr="5C0DA487" w:rsidR="120645F8">
        <w:rPr>
          <w:rFonts w:cs="Arial" w:eastAsiaTheme="minorEastAsia"/>
          <w:b/>
          <w:bCs/>
          <w:sz w:val="16"/>
          <w:szCs w:val="16"/>
        </w:rPr>
        <w:t>Sample of Apache</w:t>
      </w:r>
      <w:r w:rsidRPr="5C0DA487" w:rsidR="40C7F783">
        <w:rPr>
          <w:rFonts w:cs="Arial" w:eastAsiaTheme="minorEastAsia"/>
          <w:b/>
          <w:bCs/>
          <w:sz w:val="16"/>
          <w:szCs w:val="16"/>
        </w:rPr>
        <w:t>-a</w:t>
      </w:r>
      <w:r w:rsidRPr="5C0DA487" w:rsidR="120645F8">
        <w:rPr>
          <w:rFonts w:cs="Arial" w:eastAsiaTheme="minorEastAsia"/>
          <w:b/>
          <w:bCs/>
          <w:sz w:val="16"/>
          <w:szCs w:val="16"/>
        </w:rPr>
        <w:t>irflow Dependencies</w:t>
      </w:r>
    </w:p>
    <w:p w:rsidRPr="00D314A7" w:rsidR="00D314A7" w:rsidP="00D314A7" w:rsidRDefault="00D314A7" w14:paraId="299825EE" w14:textId="77777777">
      <w:pPr>
        <w:rPr>
          <w:rFonts w:eastAsiaTheme="minorHAnsi"/>
        </w:rPr>
      </w:pPr>
    </w:p>
    <w:p w:rsidR="00D314A7" w:rsidP="00D314A7" w:rsidRDefault="00D314A7" w14:paraId="6D9B9ACC" w14:textId="77777777">
      <w:pPr>
        <w:rPr>
          <w:rFonts w:eastAsiaTheme="minorHAnsi"/>
        </w:rPr>
      </w:pPr>
    </w:p>
    <w:p w:rsidR="00D314A7" w:rsidP="00D314A7" w:rsidRDefault="00D314A7" w14:paraId="48205B41" w14:textId="77777777">
      <w:pPr>
        <w:rPr>
          <w:rFonts w:eastAsiaTheme="minorHAnsi"/>
        </w:rPr>
      </w:pPr>
    </w:p>
    <w:p w:rsidR="00D314A7" w:rsidP="00D314A7" w:rsidRDefault="00D314A7" w14:paraId="3667A0E8" w14:textId="77777777">
      <w:pPr>
        <w:rPr>
          <w:rFonts w:eastAsiaTheme="minorHAnsi"/>
        </w:rPr>
      </w:pPr>
    </w:p>
    <w:p w:rsidR="00D314A7" w:rsidP="00D314A7" w:rsidRDefault="00D314A7" w14:paraId="26AA4D49" w14:textId="77777777">
      <w:pPr>
        <w:rPr>
          <w:rFonts w:eastAsiaTheme="minorHAnsi"/>
        </w:rPr>
      </w:pPr>
    </w:p>
    <w:p w:rsidR="00D314A7" w:rsidP="00D314A7" w:rsidRDefault="00D314A7" w14:paraId="043C12BF" w14:textId="77777777">
      <w:pPr>
        <w:rPr>
          <w:rFonts w:eastAsiaTheme="minorHAnsi"/>
        </w:rPr>
      </w:pPr>
    </w:p>
    <w:p w:rsidR="00D314A7" w:rsidP="00D314A7" w:rsidRDefault="00D314A7" w14:paraId="33193B41" w14:textId="77777777">
      <w:pPr>
        <w:rPr>
          <w:rFonts w:eastAsiaTheme="minorHAnsi"/>
        </w:rPr>
      </w:pPr>
    </w:p>
    <w:p w:rsidR="00D314A7" w:rsidP="00D314A7" w:rsidRDefault="00D314A7" w14:paraId="110462DA" w14:textId="77777777">
      <w:pPr>
        <w:rPr>
          <w:rFonts w:eastAsiaTheme="minorHAnsi"/>
        </w:rPr>
      </w:pPr>
    </w:p>
    <w:p w:rsidRPr="00D314A7" w:rsidR="00D314A7" w:rsidP="00D314A7" w:rsidRDefault="00D314A7" w14:paraId="43A0D8F8" w14:textId="6A0305DA">
      <w:r w:rsidRPr="00D314A7">
        <w:rPr>
          <w:rFonts w:eastAsiaTheme="minorHAnsi"/>
        </w:rPr>
        <w:t xml:space="preserve">The following network graph shows the </w:t>
      </w:r>
      <w:r>
        <w:rPr>
          <w:rFonts w:eastAsiaTheme="minorHAnsi"/>
        </w:rPr>
        <w:t xml:space="preserve">sample </w:t>
      </w:r>
      <w:r w:rsidRPr="00D314A7">
        <w:rPr>
          <w:rFonts w:eastAsiaTheme="minorHAnsi"/>
        </w:rPr>
        <w:t xml:space="preserve">dependency on </w:t>
      </w:r>
      <w:r>
        <w:rPr>
          <w:rFonts w:eastAsiaTheme="minorHAnsi"/>
        </w:rPr>
        <w:t xml:space="preserve">the </w:t>
      </w:r>
      <w:proofErr w:type="spellStart"/>
      <w:r w:rsidRPr="00D314A7">
        <w:rPr>
          <w:rFonts w:eastAsiaTheme="minorHAnsi"/>
        </w:rPr>
        <w:t>numpy</w:t>
      </w:r>
      <w:proofErr w:type="spellEnd"/>
      <w:r w:rsidRPr="00D314A7">
        <w:rPr>
          <w:rFonts w:eastAsiaTheme="minorHAnsi"/>
        </w:rPr>
        <w:t xml:space="preserve"> package.</w:t>
      </w:r>
    </w:p>
    <w:p w:rsidR="00400895" w:rsidP="005B2C23" w:rsidRDefault="00400895" w14:paraId="0C9BDEB1" w14:textId="67979669">
      <w:pPr>
        <w:pStyle w:val="Figure"/>
      </w:pPr>
      <w:r>
        <w:rPr>
          <w:noProof/>
        </w:rPr>
        <w:drawing>
          <wp:inline distT="0" distB="0" distL="0" distR="0" wp14:anchorId="3D721D20" wp14:editId="2871B9C2">
            <wp:extent cx="5943600" cy="5943600"/>
            <wp:effectExtent l="19050" t="19050" r="19050" b="19050"/>
            <wp:docPr id="9" name="Picture 9" descr="A picture containing echinode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echinoderm&#10;&#10;Description automatically generated"/>
                    <pic:cNvPicPr/>
                  </pic:nvPicPr>
                  <pic:blipFill>
                    <a:blip r:embed="rId43"/>
                    <a:stretch>
                      <a:fillRect/>
                    </a:stretch>
                  </pic:blipFill>
                  <pic:spPr>
                    <a:xfrm>
                      <a:off x="0" y="0"/>
                      <a:ext cx="5943600" cy="5943600"/>
                    </a:xfrm>
                    <a:prstGeom prst="rect">
                      <a:avLst/>
                    </a:prstGeom>
                    <a:ln w="12700">
                      <a:solidFill>
                        <a:srgbClr val="000000"/>
                      </a:solidFill>
                    </a:ln>
                  </pic:spPr>
                </pic:pic>
              </a:graphicData>
            </a:graphic>
          </wp:inline>
        </w:drawing>
      </w:r>
    </w:p>
    <w:p w:rsidR="005B2C23" w:rsidP="005B2C23" w:rsidRDefault="005B2C23" w14:paraId="4EB19EF5" w14:textId="4E80B68A">
      <w:pPr>
        <w:pStyle w:val="FigureText"/>
      </w:pPr>
      <w:r>
        <w:t xml:space="preserve">Packages that </w:t>
      </w:r>
      <w:r w:rsidR="00D314A7">
        <w:t>u</w:t>
      </w:r>
      <w:r>
        <w:t xml:space="preserve">se </w:t>
      </w:r>
      <w:proofErr w:type="spellStart"/>
      <w:r w:rsidR="00D314A7">
        <w:t>N</w:t>
      </w:r>
      <w:r>
        <w:t>umpy</w:t>
      </w:r>
      <w:proofErr w:type="spellEnd"/>
      <w:r>
        <w:t xml:space="preserve"> as a Dependency </w:t>
      </w:r>
    </w:p>
    <w:p w:rsidR="00C74177" w:rsidP="003975EC" w:rsidRDefault="003975EC" w14:paraId="17B39701" w14:textId="6F7E6140">
      <w:pPr>
        <w:pStyle w:val="Heading1"/>
      </w:pPr>
      <w:r>
        <w:t>Network Statistics</w:t>
      </w:r>
    </w:p>
    <w:p w:rsidRPr="00D472E2" w:rsidR="003975EC" w:rsidP="003975EC" w:rsidRDefault="003975EC" w14:paraId="7FF0E1C9" w14:textId="4D7FF8C0">
      <w:r>
        <w:t xml:space="preserve">&lt;to be filled with client on </w:t>
      </w:r>
      <w:r w:rsidR="00851EE2">
        <w:t>Thursday</w:t>
      </w:r>
      <w:r>
        <w:t>&gt;</w:t>
      </w:r>
    </w:p>
    <w:p w:rsidRPr="00851EE2" w:rsidR="00851EE2" w:rsidP="00851EE2" w:rsidRDefault="00851EE2" w14:paraId="1602FF17" w14:textId="1448315E">
      <w:pPr>
        <w:pStyle w:val="ListParagraph"/>
        <w:numPr>
          <w:ilvl w:val="0"/>
          <w:numId w:val="38"/>
        </w:numPr>
      </w:pPr>
      <w:r w:rsidRPr="00851EE2">
        <w:t xml:space="preserve">Density </w:t>
      </w:r>
    </w:p>
    <w:p w:rsidRPr="00851EE2" w:rsidR="00851EE2" w:rsidP="00851EE2" w:rsidRDefault="00851EE2" w14:paraId="0C00DA85" w14:textId="24CFB456">
      <w:pPr>
        <w:pStyle w:val="ListParagraph"/>
        <w:numPr>
          <w:ilvl w:val="0"/>
          <w:numId w:val="38"/>
        </w:numPr>
      </w:pPr>
      <w:r w:rsidRPr="00851EE2">
        <w:t xml:space="preserve">Transitivity </w:t>
      </w:r>
    </w:p>
    <w:p w:rsidRPr="00851EE2" w:rsidR="00851EE2" w:rsidP="00851EE2" w:rsidRDefault="00851EE2" w14:paraId="17CBC688" w14:textId="064827F1">
      <w:pPr>
        <w:pStyle w:val="ListParagraph"/>
        <w:numPr>
          <w:ilvl w:val="0"/>
          <w:numId w:val="38"/>
        </w:numPr>
      </w:pPr>
      <w:r w:rsidRPr="00851EE2">
        <w:t xml:space="preserve">Distance </w:t>
      </w:r>
    </w:p>
    <w:p w:rsidRPr="00851EE2" w:rsidR="00851EE2" w:rsidP="00851EE2" w:rsidRDefault="00851EE2" w14:paraId="7F8C1B4E" w14:textId="40D8569E">
      <w:pPr>
        <w:pStyle w:val="ListParagraph"/>
        <w:numPr>
          <w:ilvl w:val="0"/>
          <w:numId w:val="38"/>
        </w:numPr>
      </w:pPr>
      <w:r w:rsidRPr="00851EE2">
        <w:t xml:space="preserve">Modularity </w:t>
      </w:r>
    </w:p>
    <w:p w:rsidRPr="00851EE2" w:rsidR="00851EE2" w:rsidP="00851EE2" w:rsidRDefault="00851EE2" w14:paraId="3D007F9D" w14:textId="06B0C0F7">
      <w:pPr>
        <w:pStyle w:val="ListParagraph"/>
        <w:numPr>
          <w:ilvl w:val="0"/>
          <w:numId w:val="38"/>
        </w:numPr>
      </w:pPr>
      <w:r w:rsidRPr="00851EE2">
        <w:t xml:space="preserve">Centrality measures </w:t>
      </w:r>
    </w:p>
    <w:p w:rsidRPr="00851EE2" w:rsidR="00851EE2" w:rsidP="00851EE2" w:rsidRDefault="00851EE2" w14:paraId="572C82AD" w14:textId="146E9189">
      <w:pPr>
        <w:pStyle w:val="ListParagraph"/>
        <w:numPr>
          <w:ilvl w:val="0"/>
          <w:numId w:val="38"/>
        </w:numPr>
      </w:pPr>
      <w:r w:rsidRPr="00851EE2">
        <w:t xml:space="preserve">Degree centrality </w:t>
      </w:r>
    </w:p>
    <w:p w:rsidRPr="00851EE2" w:rsidR="00851EE2" w:rsidP="00851EE2" w:rsidRDefault="00851EE2" w14:paraId="619DFC1D" w14:textId="6874FC79">
      <w:pPr>
        <w:pStyle w:val="ListParagraph"/>
        <w:numPr>
          <w:ilvl w:val="0"/>
          <w:numId w:val="38"/>
        </w:numPr>
      </w:pPr>
      <w:r w:rsidRPr="00851EE2">
        <w:t>Betweenness centrality (network could be too large for this)</w:t>
      </w:r>
    </w:p>
    <w:p w:rsidRPr="00851EE2" w:rsidR="00C74177" w:rsidP="00851EE2" w:rsidRDefault="00851EE2" w14:paraId="00BA3668" w14:textId="751D869C">
      <w:pPr>
        <w:pStyle w:val="ListParagraph"/>
        <w:numPr>
          <w:ilvl w:val="0"/>
          <w:numId w:val="38"/>
        </w:numPr>
      </w:pPr>
      <w:r w:rsidRPr="00851EE2">
        <w:t>Page rank</w:t>
      </w:r>
    </w:p>
    <w:p w:rsidRPr="00D472E2" w:rsidR="00D314A7" w:rsidP="00D472E2" w:rsidRDefault="00FD3196" w14:paraId="7FE26FFC" w14:textId="4CE56C1A">
      <w:pPr>
        <w:pStyle w:val="Heading1"/>
      </w:pPr>
      <w:r w:rsidRPr="00D472E2">
        <w:t>Challenges</w:t>
      </w:r>
      <w:r w:rsidRPr="00D472E2" w:rsidR="00D472E2">
        <w:t xml:space="preserve"> and Roadblocks:</w:t>
      </w:r>
    </w:p>
    <w:p w:rsidRPr="001304A0" w:rsidR="00D472E2" w:rsidP="001304A0" w:rsidRDefault="00D472E2" w14:paraId="3FFAC17D" w14:textId="6D8F24A8">
      <w:r w:rsidRPr="001304A0">
        <w:t>&lt;to be filled&gt;</w:t>
      </w:r>
    </w:p>
    <w:p w:rsidR="00D472E2" w:rsidP="001304A0" w:rsidRDefault="001304A0" w14:paraId="7115269B" w14:textId="05A46A45">
      <w:pPr>
        <w:pStyle w:val="Heading1"/>
      </w:pPr>
      <w:r>
        <w:t>Conclusion and Next Steps</w:t>
      </w:r>
    </w:p>
    <w:p w:rsidRPr="001304A0" w:rsidR="001304A0" w:rsidP="001304A0" w:rsidRDefault="001304A0" w14:paraId="5295ABF7" w14:textId="77777777">
      <w:r w:rsidRPr="001304A0">
        <w:t>&lt;to be filled&gt;</w:t>
      </w:r>
    </w:p>
    <w:p w:rsidR="001304A0" w:rsidP="001304A0" w:rsidRDefault="001304A0" w14:paraId="23FD96FA" w14:textId="77777777"/>
    <w:p w:rsidR="001304A0" w:rsidP="001304A0" w:rsidRDefault="001304A0" w14:paraId="46D43F05" w14:textId="77777777"/>
    <w:p w:rsidR="001304A0" w:rsidP="001304A0" w:rsidRDefault="001304A0" w14:paraId="44BB61C8" w14:textId="77777777"/>
    <w:p w:rsidR="001304A0" w:rsidP="001304A0" w:rsidRDefault="001304A0" w14:paraId="7F2688DE" w14:textId="77777777"/>
    <w:p w:rsidR="001304A0" w:rsidP="001304A0" w:rsidRDefault="001304A0" w14:paraId="1A74C515" w14:textId="77777777"/>
    <w:p w:rsidR="001304A0" w:rsidP="001304A0" w:rsidRDefault="001304A0" w14:paraId="4355DAE2" w14:textId="77777777"/>
    <w:p w:rsidR="001304A0" w:rsidP="001304A0" w:rsidRDefault="001304A0" w14:paraId="4E4F0F83" w14:textId="77777777"/>
    <w:p w:rsidR="001304A0" w:rsidP="001304A0" w:rsidRDefault="001304A0" w14:paraId="5154FA86" w14:textId="77777777"/>
    <w:p w:rsidR="001304A0" w:rsidP="001304A0" w:rsidRDefault="001304A0" w14:paraId="77B85FDB" w14:textId="77777777"/>
    <w:p w:rsidR="001304A0" w:rsidP="001304A0" w:rsidRDefault="001304A0" w14:paraId="460B368D" w14:textId="77777777"/>
    <w:p w:rsidR="001304A0" w:rsidP="001304A0" w:rsidRDefault="001304A0" w14:paraId="10CAD2B2" w14:textId="77777777"/>
    <w:p w:rsidR="001304A0" w:rsidP="001304A0" w:rsidRDefault="001304A0" w14:paraId="6BBDAF2D" w14:textId="77777777"/>
    <w:p w:rsidR="001304A0" w:rsidP="001304A0" w:rsidRDefault="001304A0" w14:paraId="12DCDD63" w14:textId="77777777"/>
    <w:p w:rsidR="001304A0" w:rsidP="001304A0" w:rsidRDefault="001304A0" w14:paraId="4C26A94D" w14:textId="77777777"/>
    <w:p w:rsidR="001304A0" w:rsidP="001304A0" w:rsidRDefault="001304A0" w14:paraId="7CBD1209" w14:textId="77777777"/>
    <w:p w:rsidR="001304A0" w:rsidP="001304A0" w:rsidRDefault="001304A0" w14:paraId="031DBAAC" w14:textId="77777777"/>
    <w:p w:rsidR="001304A0" w:rsidP="001304A0" w:rsidRDefault="001304A0" w14:paraId="56E20407" w14:textId="77777777"/>
    <w:p w:rsidR="001304A0" w:rsidP="001304A0" w:rsidRDefault="001304A0" w14:paraId="0ED7DD3C" w14:textId="77777777"/>
    <w:p w:rsidR="001304A0" w:rsidP="001304A0" w:rsidRDefault="001304A0" w14:paraId="14626FE7" w14:textId="77777777"/>
    <w:p w:rsidR="001304A0" w:rsidP="001304A0" w:rsidRDefault="001304A0" w14:paraId="039679F0" w14:textId="77777777"/>
    <w:p w:rsidR="001304A0" w:rsidP="001304A0" w:rsidRDefault="001304A0" w14:paraId="66F9D25D" w14:textId="77777777"/>
    <w:p w:rsidR="001304A0" w:rsidP="001304A0" w:rsidRDefault="001304A0" w14:paraId="69CB25EB" w14:textId="77777777"/>
    <w:p w:rsidR="001304A0" w:rsidP="001304A0" w:rsidRDefault="001304A0" w14:paraId="47FB5416" w14:textId="77777777"/>
    <w:p w:rsidR="001304A0" w:rsidP="001304A0" w:rsidRDefault="001304A0" w14:paraId="119C50AB" w14:textId="77777777"/>
    <w:p w:rsidR="001304A0" w:rsidP="001304A0" w:rsidRDefault="001304A0" w14:paraId="13E78DDA" w14:textId="77777777"/>
    <w:p w:rsidRPr="001304A0" w:rsidR="001304A0" w:rsidP="001304A0" w:rsidRDefault="001304A0" w14:paraId="7D8512C4" w14:textId="77777777"/>
    <w:p w:rsidR="008466C3" w:rsidP="008466C3" w:rsidRDefault="008466C3" w14:paraId="6F21380C" w14:textId="77777777">
      <w:pPr>
        <w:pStyle w:val="Heading1"/>
      </w:pPr>
      <w:r>
        <w:t xml:space="preserve">Appendix A – Google Big Query </w:t>
      </w:r>
      <w:proofErr w:type="spellStart"/>
      <w:r>
        <w:t>PyPI</w:t>
      </w:r>
      <w:proofErr w:type="spellEnd"/>
      <w:r>
        <w:t xml:space="preserve"> API</w:t>
      </w:r>
    </w:p>
    <w:p w:rsidR="008466C3" w:rsidP="008466C3" w:rsidRDefault="008466C3" w14:paraId="68701533" w14:textId="77777777">
      <w:pPr>
        <w:rPr>
          <w:color w:val="2F5496"/>
          <w:sz w:val="32"/>
          <w:szCs w:val="32"/>
        </w:rPr>
      </w:pPr>
      <w:r w:rsidRPr="4EDEFB1F">
        <w:rPr>
          <w:color w:val="2F5496"/>
          <w:sz w:val="32"/>
          <w:szCs w:val="32"/>
        </w:rPr>
        <w:t xml:space="preserve">Table 1 – Distribution Metadata </w:t>
      </w:r>
    </w:p>
    <w:p w:rsidR="00A97554" w:rsidP="008466C3" w:rsidRDefault="004A42F7" w14:paraId="56FCAEDB" w14:textId="6A33AE39">
      <w:r>
        <w:t xml:space="preserve">The description for each field in the </w:t>
      </w:r>
      <w:r w:rsidR="00A46731">
        <w:t>PyPi</w:t>
      </w:r>
      <w:r w:rsidR="007C7AFE">
        <w:t xml:space="preserve"> metadata package </w:t>
      </w:r>
      <w:r w:rsidR="00695CB8">
        <w:t xml:space="preserve">and additional information </w:t>
      </w:r>
      <w:r w:rsidR="007C7AFE">
        <w:t>can be found a</w:t>
      </w:r>
      <w:r w:rsidR="00A97554">
        <w:t>t the following URI</w:t>
      </w:r>
      <w:r w:rsidR="00695CB8">
        <w:t>s</w:t>
      </w:r>
      <w:r w:rsidR="00A97554">
        <w:t>:</w:t>
      </w:r>
    </w:p>
    <w:p w:rsidR="004A42F7" w:rsidP="00A97554" w:rsidRDefault="00587542" w14:paraId="5D81D87A" w14:textId="60733F5B">
      <w:pPr>
        <w:pStyle w:val="ListParagraph"/>
        <w:numPr>
          <w:ilvl w:val="0"/>
          <w:numId w:val="34"/>
        </w:numPr>
      </w:pPr>
      <w:hyperlink w:history="1" r:id="rId44">
        <w:r w:rsidRPr="00D5723F" w:rsidR="00A97554">
          <w:rPr>
            <w:rStyle w:val="Hyperlink"/>
          </w:rPr>
          <w:t>https://packaging.python.org/specifications/core-metadata/</w:t>
        </w:r>
      </w:hyperlink>
    </w:p>
    <w:p w:rsidR="008466C3" w:rsidP="00695CB8" w:rsidRDefault="00587542" w14:paraId="180F0CA1" w14:textId="77777777">
      <w:pPr>
        <w:pStyle w:val="ListParagraph"/>
        <w:numPr>
          <w:ilvl w:val="0"/>
          <w:numId w:val="34"/>
        </w:numPr>
      </w:pPr>
      <w:hyperlink r:id="rId45">
        <w:r w:rsidRPr="00695CB8" w:rsidR="008466C3">
          <w:rPr>
            <w:color w:val="1155CC"/>
            <w:u w:val="single"/>
          </w:rPr>
          <w:t>https://www.python.org/dev/peps/pep-0621/</w:t>
        </w:r>
      </w:hyperlink>
      <w:r w:rsidR="008466C3">
        <w:t xml:space="preserve"> </w:t>
      </w:r>
    </w:p>
    <w:p w:rsidR="008466C3" w:rsidP="008466C3" w:rsidRDefault="008466C3" w14:paraId="14644206" w14:textId="77777777">
      <w:r>
        <w:t xml:space="preserve"> </w:t>
      </w:r>
    </w:p>
    <w:tbl>
      <w:tblPr>
        <w:tblW w:w="0" w:type="auto"/>
        <w:tblInd w:w="2" w:type="dxa"/>
        <w:tblBorders>
          <w:top w:val="single" w:color="808080" w:themeColor="background1" w:themeShade="80" w:sz="6" w:space="0"/>
          <w:left w:val="single" w:color="808080" w:themeColor="background1" w:themeShade="80" w:sz="6" w:space="0"/>
          <w:bottom w:val="single" w:color="808080" w:themeColor="background1" w:themeShade="80" w:sz="6" w:space="0"/>
          <w:right w:val="single" w:color="808080" w:themeColor="background1" w:themeShade="80" w:sz="6" w:space="0"/>
          <w:insideH w:val="single" w:color="808080" w:themeColor="background1" w:themeShade="80" w:sz="6" w:space="0"/>
          <w:insideV w:val="single" w:color="808080" w:themeColor="background1" w:themeShade="80" w:sz="6" w:space="0"/>
        </w:tblBorders>
        <w:tblLook w:val="0600" w:firstRow="0" w:lastRow="0" w:firstColumn="0" w:lastColumn="0" w:noHBand="1" w:noVBand="1"/>
      </w:tblPr>
      <w:tblGrid>
        <w:gridCol w:w="2244"/>
        <w:gridCol w:w="1187"/>
        <w:gridCol w:w="1099"/>
        <w:gridCol w:w="3414"/>
        <w:gridCol w:w="1394"/>
      </w:tblGrid>
      <w:tr w:rsidRPr="000239CE" w:rsidR="008466C3" w:rsidTr="001304A0" w14:paraId="2E704CAB"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545A93C" w14:textId="77777777">
            <w:pPr>
              <w:spacing w:before="40" w:after="40"/>
              <w:rPr>
                <w:rFonts w:eastAsia="Roboto" w:cs="Arial"/>
                <w:szCs w:val="20"/>
              </w:rPr>
            </w:pPr>
            <w:r w:rsidRPr="000239CE">
              <w:rPr>
                <w:rFonts w:eastAsia="Roboto" w:cs="Arial"/>
                <w:b/>
                <w:bCs/>
                <w:szCs w:val="20"/>
                <w:u w:val="single"/>
              </w:rPr>
              <w:t>Field name</w:t>
            </w:r>
            <w:r w:rsidRPr="000239CE">
              <w:rPr>
                <w:rFonts w:eastAsia="Roboto" w:cs="Arial"/>
                <w:szCs w:val="20"/>
              </w:rPr>
              <w:t xml:space="preserv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C7A4075" w14:textId="77777777">
            <w:pPr>
              <w:spacing w:before="40" w:after="40"/>
              <w:rPr>
                <w:rFonts w:eastAsia="Roboto" w:cs="Arial"/>
                <w:szCs w:val="20"/>
              </w:rPr>
            </w:pPr>
            <w:r w:rsidRPr="000239CE">
              <w:rPr>
                <w:rFonts w:eastAsia="Roboto" w:cs="Arial"/>
                <w:b/>
                <w:bCs/>
                <w:szCs w:val="20"/>
                <w:u w:val="single"/>
              </w:rPr>
              <w:t>Type</w:t>
            </w:r>
            <w:r w:rsidRPr="000239CE">
              <w:rPr>
                <w:rFonts w:eastAsia="Roboto" w:cs="Arial"/>
                <w:szCs w:val="20"/>
              </w:rPr>
              <w:t xml:space="preserve">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907A44B" w14:textId="77777777">
            <w:pPr>
              <w:spacing w:before="40" w:after="40"/>
              <w:rPr>
                <w:rFonts w:eastAsia="Roboto" w:cs="Arial"/>
                <w:szCs w:val="20"/>
              </w:rPr>
            </w:pPr>
            <w:r w:rsidRPr="000239CE">
              <w:rPr>
                <w:rFonts w:eastAsia="Roboto" w:cs="Arial"/>
                <w:b/>
                <w:bCs/>
                <w:szCs w:val="20"/>
                <w:u w:val="single"/>
              </w:rPr>
              <w:t>Mode</w:t>
            </w:r>
            <w:r w:rsidRPr="000239CE">
              <w:rPr>
                <w:rFonts w:eastAsia="Roboto" w:cs="Arial"/>
                <w:szCs w:val="20"/>
              </w:rPr>
              <w:t xml:space="preserv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5369846" w14:textId="77777777">
            <w:pPr>
              <w:spacing w:before="40" w:after="40"/>
              <w:rPr>
                <w:rFonts w:eastAsia="Roboto" w:cs="Arial"/>
                <w:szCs w:val="20"/>
              </w:rPr>
            </w:pPr>
            <w:r w:rsidRPr="000239CE">
              <w:rPr>
                <w:rFonts w:eastAsia="Roboto" w:cs="Arial"/>
                <w:b/>
                <w:bCs/>
                <w:szCs w:val="20"/>
                <w:u w:val="single"/>
              </w:rPr>
              <w:t>Description</w:t>
            </w:r>
            <w:r w:rsidRPr="000239CE">
              <w:rPr>
                <w:rFonts w:eastAsia="Roboto" w:cs="Arial"/>
                <w:szCs w:val="20"/>
              </w:rPr>
              <w:t xml:space="preserve">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4A7CBD20" w14:textId="77777777">
            <w:pPr>
              <w:spacing w:before="40" w:after="40"/>
              <w:rPr>
                <w:rFonts w:eastAsia="Roboto" w:cs="Arial"/>
                <w:szCs w:val="20"/>
              </w:rPr>
            </w:pPr>
            <w:r w:rsidRPr="000239CE">
              <w:rPr>
                <w:rFonts w:eastAsia="Roboto" w:cs="Arial"/>
                <w:b/>
                <w:bCs/>
                <w:szCs w:val="20"/>
                <w:u w:val="single"/>
              </w:rPr>
              <w:t>Potential Use</w:t>
            </w:r>
            <w:r w:rsidRPr="000239CE">
              <w:rPr>
                <w:rFonts w:eastAsia="Roboto" w:cs="Arial"/>
                <w:szCs w:val="20"/>
              </w:rPr>
              <w:t xml:space="preserve"> </w:t>
            </w:r>
          </w:p>
        </w:tc>
      </w:tr>
      <w:tr w:rsidRPr="000239CE" w:rsidR="008466C3" w:rsidTr="001304A0" w14:paraId="49DE983B"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253A0002" w14:textId="77777777">
            <w:pPr>
              <w:spacing w:before="40" w:after="40"/>
              <w:rPr>
                <w:rFonts w:eastAsia="Roboto" w:cs="Arial"/>
                <w:szCs w:val="20"/>
              </w:rPr>
            </w:pPr>
            <w:proofErr w:type="spellStart"/>
            <w:r w:rsidRPr="000239CE">
              <w:rPr>
                <w:rFonts w:eastAsia="Roboto" w:cs="Arial"/>
                <w:szCs w:val="20"/>
              </w:rPr>
              <w:t>metadata_version</w:t>
            </w:r>
            <w:proofErr w:type="spellEnd"/>
            <w:r w:rsidRPr="000239CE">
              <w:rPr>
                <w:rFonts w:eastAsia="Roboto" w:cs="Arial"/>
                <w:szCs w:val="20"/>
              </w:rPr>
              <w:t xml:space="preserv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D1F15EF"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C99370E"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4CE20DFE" w14:textId="77777777">
            <w:pPr>
              <w:spacing w:before="40" w:after="40"/>
              <w:rPr>
                <w:rFonts w:cs="Arial"/>
                <w:szCs w:val="20"/>
              </w:rPr>
            </w:pPr>
            <w:r w:rsidRPr="000239CE">
              <w:rPr>
                <w:rFonts w:cs="Arial"/>
                <w:szCs w:val="20"/>
              </w:rPr>
              <w:t xml:space="preserve"> Version of the file format; legal values are “1.0”, “1.1”, “1.2”, “2.1” and “2.2”.</w:t>
            </w:r>
          </w:p>
          <w:p w:rsidRPr="000239CE" w:rsidR="008466C3" w:rsidP="001304A0" w:rsidRDefault="008466C3" w14:paraId="173FB77F" w14:textId="77777777">
            <w:pPr>
              <w:spacing w:before="40" w:after="40"/>
              <w:rPr>
                <w:rFonts w:cs="Arial"/>
                <w:szCs w:val="20"/>
              </w:rPr>
            </w:pPr>
          </w:p>
          <w:p w:rsidRPr="000239CE" w:rsidR="008466C3" w:rsidP="001304A0" w:rsidRDefault="008466C3" w14:paraId="026F3E09" w14:textId="77777777">
            <w:pPr>
              <w:spacing w:before="40" w:after="40"/>
              <w:rPr>
                <w:rFonts w:cs="Arial"/>
                <w:szCs w:val="20"/>
              </w:rPr>
            </w:pPr>
            <w:r w:rsidRPr="000239CE">
              <w:rPr>
                <w:rFonts w:cs="Arial"/>
                <w:szCs w:val="20"/>
              </w:rPr>
              <w:t xml:space="preserve">Automated tools consuming metadata SHOULD warn if </w:t>
            </w:r>
            <w:proofErr w:type="spellStart"/>
            <w:r w:rsidRPr="000239CE">
              <w:rPr>
                <w:rFonts w:cs="Arial"/>
                <w:szCs w:val="20"/>
              </w:rPr>
              <w:t>metadata_version</w:t>
            </w:r>
            <w:proofErr w:type="spellEnd"/>
            <w:r w:rsidRPr="000239CE">
              <w:rPr>
                <w:rFonts w:cs="Arial"/>
                <w:szCs w:val="20"/>
              </w:rPr>
              <w:t xml:space="preserve"> is greater than the highest version they </w:t>
            </w:r>
            <w:proofErr w:type="gramStart"/>
            <w:r w:rsidRPr="000239CE">
              <w:rPr>
                <w:rFonts w:cs="Arial"/>
                <w:szCs w:val="20"/>
              </w:rPr>
              <w:t>support, and</w:t>
            </w:r>
            <w:proofErr w:type="gramEnd"/>
            <w:r w:rsidRPr="000239CE">
              <w:rPr>
                <w:rFonts w:cs="Arial"/>
                <w:szCs w:val="20"/>
              </w:rPr>
              <w:t xml:space="preserve"> MUST fail if </w:t>
            </w:r>
            <w:proofErr w:type="spellStart"/>
            <w:r w:rsidRPr="000239CE">
              <w:rPr>
                <w:rFonts w:cs="Arial"/>
                <w:szCs w:val="20"/>
              </w:rPr>
              <w:t>metadata_version</w:t>
            </w:r>
            <w:proofErr w:type="spellEnd"/>
            <w:r w:rsidRPr="000239CE">
              <w:rPr>
                <w:rFonts w:cs="Arial"/>
                <w:szCs w:val="20"/>
              </w:rPr>
              <w:t xml:space="preserve"> has a greater major version than the highest version they support (as described in PEP 440, the major version is the value before the first dot).</w:t>
            </w:r>
          </w:p>
          <w:p w:rsidRPr="000239CE" w:rsidR="008466C3" w:rsidP="001304A0" w:rsidRDefault="008466C3" w14:paraId="00AB89E8" w14:textId="77777777">
            <w:pPr>
              <w:spacing w:before="40" w:after="40"/>
              <w:rPr>
                <w:rFonts w:cs="Arial"/>
                <w:szCs w:val="20"/>
              </w:rPr>
            </w:pPr>
          </w:p>
          <w:p w:rsidRPr="000239CE" w:rsidR="008466C3" w:rsidP="001304A0" w:rsidRDefault="008466C3" w14:paraId="4FD64A52" w14:textId="77777777">
            <w:pPr>
              <w:spacing w:before="40" w:after="40"/>
              <w:rPr>
                <w:rFonts w:cs="Arial"/>
                <w:szCs w:val="20"/>
              </w:rPr>
            </w:pPr>
            <w:r w:rsidRPr="000239CE">
              <w:rPr>
                <w:rFonts w:cs="Arial"/>
                <w:szCs w:val="20"/>
              </w:rPr>
              <w:t xml:space="preserve">For broader compatibility, build tools MAY choose to produce distribution metadata using the lowest metadata version that includes </w:t>
            </w:r>
            <w:proofErr w:type="gramStart"/>
            <w:r w:rsidRPr="000239CE">
              <w:rPr>
                <w:rFonts w:cs="Arial"/>
                <w:szCs w:val="20"/>
              </w:rPr>
              <w:t>all of</w:t>
            </w:r>
            <w:proofErr w:type="gramEnd"/>
            <w:r w:rsidRPr="000239CE">
              <w:rPr>
                <w:rFonts w:cs="Arial"/>
                <w:szCs w:val="20"/>
              </w:rPr>
              <w:t xml:space="preserve"> the needed fields.</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AEE0FBC" w14:textId="77777777">
            <w:pPr>
              <w:spacing w:before="40" w:after="40"/>
              <w:rPr>
                <w:rFonts w:cs="Arial"/>
                <w:szCs w:val="20"/>
              </w:rPr>
            </w:pPr>
            <w:r w:rsidRPr="000239CE">
              <w:rPr>
                <w:rFonts w:cs="Arial"/>
                <w:szCs w:val="20"/>
              </w:rPr>
              <w:t xml:space="preserve"> </w:t>
            </w:r>
          </w:p>
        </w:tc>
      </w:tr>
      <w:tr w:rsidRPr="000239CE" w:rsidR="008466C3" w:rsidTr="001304A0" w14:paraId="1630F2FC"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B82EFDD" w14:textId="77777777">
            <w:pPr>
              <w:spacing w:before="40" w:after="40"/>
              <w:rPr>
                <w:rFonts w:eastAsia="Roboto" w:cs="Arial"/>
                <w:szCs w:val="20"/>
              </w:rPr>
            </w:pPr>
            <w:r w:rsidRPr="000239CE">
              <w:rPr>
                <w:rFonts w:eastAsia="Roboto" w:cs="Arial"/>
                <w:szCs w:val="20"/>
              </w:rPr>
              <w:t xml:space="preserve">name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938E8B8"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4744C95D" w14:textId="77777777">
            <w:pPr>
              <w:spacing w:before="40" w:after="40"/>
              <w:rPr>
                <w:rFonts w:eastAsia="Roboto" w:cs="Arial"/>
                <w:szCs w:val="20"/>
              </w:rPr>
            </w:pPr>
            <w:r w:rsidRPr="000239CE">
              <w:rPr>
                <w:rFonts w:eastAsia="Roboto" w:cs="Arial"/>
                <w:szCs w:val="20"/>
              </w:rPr>
              <w:t xml:space="preserve">REQUIRED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4EDCB8E" w14:textId="77777777">
            <w:pPr>
              <w:spacing w:before="40" w:after="40"/>
              <w:rPr>
                <w:rFonts w:cs="Arial"/>
                <w:szCs w:val="20"/>
              </w:rPr>
            </w:pPr>
            <w:r w:rsidRPr="000239CE">
              <w:rPr>
                <w:rFonts w:cs="Arial"/>
                <w:szCs w:val="20"/>
              </w:rPr>
              <w:t xml:space="preserve">Name of package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21A6C71A" w14:textId="77777777">
            <w:pPr>
              <w:spacing w:before="40" w:after="40"/>
              <w:rPr>
                <w:rFonts w:cs="Arial"/>
                <w:szCs w:val="20"/>
              </w:rPr>
            </w:pPr>
            <w:r w:rsidRPr="000239CE">
              <w:rPr>
                <w:rFonts w:cs="Arial"/>
                <w:szCs w:val="20"/>
              </w:rPr>
              <w:t xml:space="preserve"> </w:t>
            </w:r>
          </w:p>
        </w:tc>
      </w:tr>
      <w:tr w:rsidRPr="000239CE" w:rsidR="008466C3" w:rsidTr="001304A0" w14:paraId="334E497C"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EE66C69" w14:textId="77777777">
            <w:pPr>
              <w:spacing w:before="40" w:after="40"/>
              <w:rPr>
                <w:rFonts w:eastAsia="Roboto" w:cs="Arial"/>
                <w:szCs w:val="20"/>
              </w:rPr>
            </w:pPr>
            <w:r w:rsidRPr="000239CE">
              <w:rPr>
                <w:rFonts w:eastAsia="Roboto" w:cs="Arial"/>
                <w:szCs w:val="20"/>
              </w:rPr>
              <w:t xml:space="preserve">version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8D9E132"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9A1081D" w14:textId="77777777">
            <w:pPr>
              <w:spacing w:before="40" w:after="40"/>
              <w:rPr>
                <w:rFonts w:eastAsia="Roboto" w:cs="Arial"/>
                <w:szCs w:val="20"/>
              </w:rPr>
            </w:pPr>
            <w:r w:rsidRPr="000239CE">
              <w:rPr>
                <w:rFonts w:eastAsia="Roboto" w:cs="Arial"/>
                <w:szCs w:val="20"/>
              </w:rPr>
              <w:t xml:space="preserve">REQUIRED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1C12F48" w14:textId="77777777">
            <w:pPr>
              <w:spacing w:before="40" w:after="40"/>
              <w:rPr>
                <w:rFonts w:cs="Arial"/>
                <w:szCs w:val="20"/>
              </w:rPr>
            </w:pPr>
            <w:r w:rsidRPr="000239CE">
              <w:rPr>
                <w:rFonts w:cs="Arial"/>
                <w:szCs w:val="20"/>
              </w:rPr>
              <w:t xml:space="preserve">Version of package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B3FA29D" w14:textId="77777777">
            <w:pPr>
              <w:spacing w:before="40" w:after="40"/>
              <w:rPr>
                <w:rFonts w:cs="Arial"/>
                <w:szCs w:val="20"/>
              </w:rPr>
            </w:pPr>
            <w:r w:rsidRPr="000239CE">
              <w:rPr>
                <w:rFonts w:cs="Arial"/>
                <w:szCs w:val="20"/>
              </w:rPr>
              <w:t xml:space="preserve"> </w:t>
            </w:r>
          </w:p>
        </w:tc>
      </w:tr>
      <w:tr w:rsidRPr="000239CE" w:rsidR="008466C3" w:rsidTr="001304A0" w14:paraId="1580E5FC"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D65FBD4" w14:textId="77777777">
            <w:pPr>
              <w:spacing w:before="40" w:after="40"/>
              <w:rPr>
                <w:rFonts w:eastAsia="Roboto" w:cs="Arial"/>
                <w:szCs w:val="20"/>
              </w:rPr>
            </w:pPr>
            <w:r w:rsidRPr="000239CE">
              <w:rPr>
                <w:rFonts w:eastAsia="Roboto" w:cs="Arial"/>
                <w:szCs w:val="20"/>
              </w:rPr>
              <w:t xml:space="preserve">summary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2C7ACF6E"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E747983"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5668C87" w14:textId="77777777">
            <w:pPr>
              <w:spacing w:before="40" w:after="40"/>
              <w:rPr>
                <w:rFonts w:cs="Arial"/>
                <w:szCs w:val="20"/>
              </w:rPr>
            </w:pPr>
            <w:r w:rsidRPr="000239CE">
              <w:rPr>
                <w:rFonts w:cs="Arial"/>
                <w:szCs w:val="20"/>
              </w:rPr>
              <w:t xml:space="preserve">Short description of package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A29ED49" w14:textId="77777777">
            <w:pPr>
              <w:spacing w:before="40" w:after="40"/>
              <w:rPr>
                <w:rFonts w:cs="Arial"/>
                <w:szCs w:val="20"/>
              </w:rPr>
            </w:pPr>
            <w:r w:rsidRPr="000239CE">
              <w:rPr>
                <w:rFonts w:cs="Arial"/>
                <w:szCs w:val="20"/>
              </w:rPr>
              <w:t xml:space="preserve"> </w:t>
            </w:r>
          </w:p>
        </w:tc>
      </w:tr>
      <w:tr w:rsidRPr="000239CE" w:rsidR="008466C3" w:rsidTr="001304A0" w14:paraId="40C641A3"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0D03AD92" w14:textId="77777777">
            <w:pPr>
              <w:spacing w:before="40" w:after="40"/>
              <w:rPr>
                <w:rFonts w:eastAsia="Roboto" w:cs="Arial"/>
                <w:szCs w:val="20"/>
              </w:rPr>
            </w:pPr>
            <w:r w:rsidRPr="000239CE">
              <w:rPr>
                <w:rFonts w:eastAsia="Roboto" w:cs="Arial"/>
                <w:szCs w:val="20"/>
              </w:rPr>
              <w:t xml:space="preserve">description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1267648"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B94837F"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2B8562B9" w14:textId="77777777">
            <w:pPr>
              <w:spacing w:before="40" w:after="40"/>
              <w:rPr>
                <w:rFonts w:cs="Arial"/>
                <w:szCs w:val="20"/>
              </w:rPr>
            </w:pPr>
            <w:r w:rsidRPr="000239CE">
              <w:rPr>
                <w:rFonts w:cs="Arial"/>
                <w:szCs w:val="20"/>
              </w:rPr>
              <w:t xml:space="preserve">Long description of package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72926E7" w14:textId="77777777">
            <w:pPr>
              <w:spacing w:before="40" w:after="40"/>
              <w:rPr>
                <w:rFonts w:cs="Arial"/>
                <w:szCs w:val="20"/>
              </w:rPr>
            </w:pPr>
            <w:r w:rsidRPr="000239CE">
              <w:rPr>
                <w:rFonts w:cs="Arial"/>
                <w:szCs w:val="20"/>
              </w:rPr>
              <w:t xml:space="preserve"> </w:t>
            </w:r>
          </w:p>
        </w:tc>
      </w:tr>
      <w:tr w:rsidRPr="000239CE" w:rsidR="008466C3" w:rsidTr="001304A0" w14:paraId="2C5C9D8D"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0D0DC44" w14:textId="77777777">
            <w:pPr>
              <w:spacing w:before="40" w:after="40"/>
              <w:rPr>
                <w:rFonts w:eastAsia="Roboto" w:cs="Arial"/>
                <w:szCs w:val="20"/>
              </w:rPr>
            </w:pPr>
            <w:proofErr w:type="spellStart"/>
            <w:r w:rsidRPr="000239CE">
              <w:rPr>
                <w:rFonts w:eastAsia="Roboto" w:cs="Arial"/>
                <w:szCs w:val="20"/>
              </w:rPr>
              <w:t>description_content_type</w:t>
            </w:r>
            <w:proofErr w:type="spellEnd"/>
            <w:r w:rsidRPr="000239CE">
              <w:rPr>
                <w:rFonts w:eastAsia="Roboto" w:cs="Arial"/>
                <w:szCs w:val="20"/>
              </w:rPr>
              <w:t xml:space="preserv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79ECC35"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20CED3C"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24F60ACA" w14:textId="77777777">
            <w:pPr>
              <w:spacing w:before="40" w:after="40"/>
              <w:rPr>
                <w:rFonts w:cs="Arial"/>
                <w:szCs w:val="20"/>
              </w:rPr>
            </w:pPr>
            <w:r w:rsidRPr="000239CE">
              <w:rPr>
                <w:rFonts w:cs="Arial"/>
                <w:szCs w:val="20"/>
              </w:rPr>
              <w:t>A string stating the markup syntax (if any) used in the distribution’s description, so that tools can intelligently render the description.</w:t>
            </w:r>
          </w:p>
          <w:p w:rsidRPr="000239CE" w:rsidR="008466C3" w:rsidP="001304A0" w:rsidRDefault="008466C3" w14:paraId="0E08A1C1" w14:textId="77777777">
            <w:pPr>
              <w:spacing w:before="40" w:after="40"/>
              <w:rPr>
                <w:rFonts w:cs="Arial"/>
                <w:szCs w:val="20"/>
              </w:rPr>
            </w:pP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C322FB1" w14:textId="77777777">
            <w:pPr>
              <w:spacing w:before="40" w:after="40"/>
              <w:rPr>
                <w:rFonts w:cs="Arial"/>
                <w:szCs w:val="20"/>
              </w:rPr>
            </w:pPr>
            <w:r w:rsidRPr="000239CE">
              <w:rPr>
                <w:rFonts w:cs="Arial"/>
                <w:szCs w:val="20"/>
              </w:rPr>
              <w:t xml:space="preserve"> </w:t>
            </w:r>
          </w:p>
        </w:tc>
      </w:tr>
      <w:tr w:rsidRPr="000239CE" w:rsidR="008466C3" w:rsidTr="001304A0" w14:paraId="0862A118"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814F4A0" w14:textId="77777777">
            <w:pPr>
              <w:spacing w:before="40" w:after="40"/>
              <w:rPr>
                <w:rFonts w:eastAsia="Roboto" w:cs="Arial"/>
                <w:szCs w:val="20"/>
              </w:rPr>
            </w:pPr>
            <w:r w:rsidRPr="000239CE">
              <w:rPr>
                <w:rFonts w:eastAsia="Roboto" w:cs="Arial"/>
                <w:szCs w:val="20"/>
              </w:rPr>
              <w:t xml:space="preserve">author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6F98620"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D9B57F6"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0B8A4625" w14:textId="77777777">
            <w:pPr>
              <w:spacing w:before="40" w:after="40"/>
              <w:rPr>
                <w:rFonts w:cs="Arial"/>
                <w:szCs w:val="20"/>
              </w:rPr>
            </w:pPr>
            <w:r w:rsidRPr="000239CE">
              <w:rPr>
                <w:rFonts w:cs="Arial"/>
                <w:szCs w:val="20"/>
              </w:rPr>
              <w:t xml:space="preserve">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2B1C1BF" w14:textId="77777777">
            <w:pPr>
              <w:spacing w:before="40" w:after="40"/>
              <w:rPr>
                <w:rFonts w:cs="Arial"/>
                <w:szCs w:val="20"/>
              </w:rPr>
            </w:pPr>
            <w:r w:rsidRPr="000239CE">
              <w:rPr>
                <w:rFonts w:cs="Arial"/>
                <w:szCs w:val="20"/>
              </w:rPr>
              <w:t xml:space="preserve">Contributor network </w:t>
            </w:r>
          </w:p>
        </w:tc>
      </w:tr>
      <w:tr w:rsidRPr="000239CE" w:rsidR="008466C3" w:rsidTr="001304A0" w14:paraId="1265AA4F"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4ACACDFD" w14:textId="77777777">
            <w:pPr>
              <w:spacing w:before="40" w:after="40"/>
              <w:rPr>
                <w:rFonts w:eastAsia="Roboto" w:cs="Arial"/>
                <w:szCs w:val="20"/>
              </w:rPr>
            </w:pPr>
            <w:proofErr w:type="spellStart"/>
            <w:r w:rsidRPr="000239CE">
              <w:rPr>
                <w:rFonts w:eastAsia="Roboto" w:cs="Arial"/>
                <w:szCs w:val="20"/>
              </w:rPr>
              <w:t>author_email</w:t>
            </w:r>
            <w:proofErr w:type="spellEnd"/>
            <w:r w:rsidRPr="000239CE">
              <w:rPr>
                <w:rFonts w:eastAsia="Roboto" w:cs="Arial"/>
                <w:szCs w:val="20"/>
              </w:rPr>
              <w:t xml:space="preserv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14D4C8F"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D7EE822"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89C468E" w14:textId="77777777">
            <w:pPr>
              <w:spacing w:before="40" w:after="40"/>
              <w:rPr>
                <w:rFonts w:cs="Arial"/>
                <w:szCs w:val="20"/>
              </w:rPr>
            </w:pPr>
            <w:r w:rsidRPr="000239CE">
              <w:rPr>
                <w:rFonts w:cs="Arial"/>
                <w:szCs w:val="20"/>
              </w:rPr>
              <w:t xml:space="preserve">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E4B8622" w14:textId="77777777">
            <w:pPr>
              <w:spacing w:before="40" w:after="40"/>
              <w:rPr>
                <w:rFonts w:cs="Arial"/>
                <w:szCs w:val="20"/>
              </w:rPr>
            </w:pPr>
            <w:r w:rsidRPr="000239CE">
              <w:rPr>
                <w:rFonts w:cs="Arial"/>
                <w:szCs w:val="20"/>
              </w:rPr>
              <w:t xml:space="preserve">Contributor network </w:t>
            </w:r>
          </w:p>
        </w:tc>
      </w:tr>
      <w:tr w:rsidRPr="000239CE" w:rsidR="008466C3" w:rsidTr="001304A0" w14:paraId="25943BC6"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1435803" w14:textId="77777777">
            <w:pPr>
              <w:spacing w:before="40" w:after="40"/>
              <w:rPr>
                <w:rFonts w:eastAsia="Roboto" w:cs="Arial"/>
                <w:szCs w:val="20"/>
              </w:rPr>
            </w:pPr>
            <w:r w:rsidRPr="000239CE">
              <w:rPr>
                <w:rFonts w:eastAsia="Roboto" w:cs="Arial"/>
                <w:szCs w:val="20"/>
              </w:rPr>
              <w:t xml:space="preserve">maintainer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F945795"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28F0EFEF"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E316097" w14:textId="77777777">
            <w:pPr>
              <w:spacing w:before="40" w:after="40"/>
              <w:rPr>
                <w:rFonts w:cs="Arial"/>
                <w:szCs w:val="20"/>
              </w:rPr>
            </w:pPr>
            <w:r w:rsidRPr="000239CE">
              <w:rPr>
                <w:rFonts w:cs="Arial"/>
                <w:szCs w:val="20"/>
              </w:rPr>
              <w:t xml:space="preserve"> Empty when author is current maintainer, only used when someone different than author is maintainer</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0753669D" w14:textId="77777777">
            <w:pPr>
              <w:spacing w:before="40" w:after="40"/>
              <w:rPr>
                <w:rFonts w:cs="Arial"/>
                <w:szCs w:val="20"/>
              </w:rPr>
            </w:pPr>
            <w:r w:rsidRPr="000239CE">
              <w:rPr>
                <w:rFonts w:cs="Arial"/>
                <w:szCs w:val="20"/>
              </w:rPr>
              <w:t xml:space="preserve">Contributor network </w:t>
            </w:r>
          </w:p>
        </w:tc>
      </w:tr>
      <w:tr w:rsidRPr="000239CE" w:rsidR="008466C3" w:rsidTr="001304A0" w14:paraId="267FF2C8"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42C5F13F" w14:textId="77777777">
            <w:pPr>
              <w:spacing w:before="40" w:after="40"/>
              <w:rPr>
                <w:rFonts w:eastAsia="Roboto" w:cs="Arial"/>
                <w:szCs w:val="20"/>
              </w:rPr>
            </w:pPr>
            <w:proofErr w:type="spellStart"/>
            <w:r w:rsidRPr="000239CE">
              <w:rPr>
                <w:rFonts w:eastAsia="Roboto" w:cs="Arial"/>
                <w:szCs w:val="20"/>
              </w:rPr>
              <w:t>maintainer_email</w:t>
            </w:r>
            <w:proofErr w:type="spellEnd"/>
            <w:r w:rsidRPr="000239CE">
              <w:rPr>
                <w:rFonts w:eastAsia="Roboto" w:cs="Arial"/>
                <w:szCs w:val="20"/>
              </w:rPr>
              <w:t xml:space="preserv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EC4E151"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2204BBB1"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2AA131EB" w14:textId="77777777">
            <w:pPr>
              <w:spacing w:before="40" w:after="40"/>
              <w:rPr>
                <w:rFonts w:cs="Arial"/>
                <w:szCs w:val="20"/>
              </w:rPr>
            </w:pPr>
            <w:r w:rsidRPr="000239CE">
              <w:rPr>
                <w:rFonts w:cs="Arial"/>
                <w:szCs w:val="20"/>
              </w:rPr>
              <w:t xml:space="preserve">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0504DC31" w14:textId="77777777">
            <w:pPr>
              <w:spacing w:before="40" w:after="40"/>
              <w:rPr>
                <w:rFonts w:cs="Arial"/>
                <w:szCs w:val="20"/>
              </w:rPr>
            </w:pPr>
            <w:r w:rsidRPr="000239CE">
              <w:rPr>
                <w:rFonts w:cs="Arial"/>
                <w:szCs w:val="20"/>
              </w:rPr>
              <w:t xml:space="preserve">Contributor network </w:t>
            </w:r>
          </w:p>
        </w:tc>
      </w:tr>
      <w:tr w:rsidRPr="000239CE" w:rsidR="008466C3" w:rsidTr="001304A0" w14:paraId="1A44B4C9"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591B83A" w14:textId="77777777">
            <w:pPr>
              <w:spacing w:before="40" w:after="40"/>
              <w:rPr>
                <w:rFonts w:eastAsia="Roboto" w:cs="Arial"/>
                <w:szCs w:val="20"/>
              </w:rPr>
            </w:pPr>
            <w:r w:rsidRPr="000239CE">
              <w:rPr>
                <w:rFonts w:eastAsia="Roboto" w:cs="Arial"/>
                <w:szCs w:val="20"/>
              </w:rPr>
              <w:t xml:space="preserve">license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2554D2F"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D7EBBD2"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1F84686" w14:textId="77777777">
            <w:pPr>
              <w:spacing w:before="40" w:after="40"/>
              <w:rPr>
                <w:rFonts w:cs="Arial"/>
                <w:szCs w:val="20"/>
              </w:rPr>
            </w:pPr>
            <w:r w:rsidRPr="000239CE">
              <w:rPr>
                <w:rFonts w:cs="Arial"/>
                <w:szCs w:val="20"/>
              </w:rPr>
              <w:t xml:space="preserve"> Text indicating the license covering the distribution where the license is not a selection from the “License” Trove classifiers. See “Classifier” below. This field may also be used to specify a particular version of a license which is named via the Classifier field, or to indicate a variation or exception to such a license.</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CB6576D" w14:textId="77777777">
            <w:pPr>
              <w:spacing w:before="40" w:after="40"/>
              <w:rPr>
                <w:rFonts w:cs="Arial"/>
                <w:szCs w:val="20"/>
              </w:rPr>
            </w:pPr>
            <w:r w:rsidRPr="000239CE">
              <w:rPr>
                <w:rFonts w:cs="Arial"/>
                <w:szCs w:val="20"/>
              </w:rPr>
              <w:t xml:space="preserve">Select OSI licenses </w:t>
            </w:r>
          </w:p>
        </w:tc>
      </w:tr>
      <w:tr w:rsidRPr="000239CE" w:rsidR="008466C3" w:rsidTr="001304A0" w14:paraId="09122A4F"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8D841BC" w14:textId="77777777">
            <w:pPr>
              <w:spacing w:before="40" w:after="40"/>
              <w:rPr>
                <w:rFonts w:eastAsia="Roboto" w:cs="Arial"/>
                <w:szCs w:val="20"/>
              </w:rPr>
            </w:pPr>
            <w:r w:rsidRPr="000239CE">
              <w:rPr>
                <w:rFonts w:eastAsia="Roboto" w:cs="Arial"/>
                <w:szCs w:val="20"/>
              </w:rPr>
              <w:t xml:space="preserve">keywords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B5EA468"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8D6252F"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4A5D8292" w14:textId="77777777">
            <w:pPr>
              <w:spacing w:before="40" w:after="40"/>
              <w:rPr>
                <w:rFonts w:cs="Arial"/>
                <w:szCs w:val="20"/>
              </w:rPr>
            </w:pPr>
            <w:r w:rsidRPr="000239CE">
              <w:rPr>
                <w:rFonts w:cs="Arial"/>
                <w:szCs w:val="20"/>
              </w:rPr>
              <w:t xml:space="preserve"> A list of additional keywords, separated by commas, to be used to assist searching for the distribution in a larger catalog.</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0066F6AE" w14:textId="77777777">
            <w:pPr>
              <w:spacing w:before="40" w:after="40"/>
              <w:rPr>
                <w:rFonts w:cs="Arial"/>
                <w:szCs w:val="20"/>
              </w:rPr>
            </w:pPr>
            <w:r w:rsidRPr="000239CE">
              <w:rPr>
                <w:rFonts w:cs="Arial"/>
                <w:szCs w:val="20"/>
              </w:rPr>
              <w:t xml:space="preserve">Categories </w:t>
            </w:r>
          </w:p>
        </w:tc>
      </w:tr>
      <w:tr w:rsidRPr="000239CE" w:rsidR="008466C3" w:rsidTr="001304A0" w14:paraId="7436EDA6"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8EDDBEA" w14:textId="77777777">
            <w:pPr>
              <w:spacing w:before="40" w:after="40"/>
              <w:rPr>
                <w:rFonts w:eastAsia="Roboto" w:cs="Arial"/>
                <w:szCs w:val="20"/>
              </w:rPr>
            </w:pPr>
            <w:r w:rsidRPr="000239CE">
              <w:rPr>
                <w:rFonts w:eastAsia="Roboto" w:cs="Arial"/>
                <w:szCs w:val="20"/>
              </w:rPr>
              <w:t xml:space="preserve">classifiers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81A5F3C"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26C47D71" w14:textId="77777777">
            <w:pPr>
              <w:spacing w:before="40" w:after="40"/>
              <w:rPr>
                <w:rFonts w:eastAsia="Roboto" w:cs="Arial"/>
                <w:szCs w:val="20"/>
              </w:rPr>
            </w:pPr>
            <w:r w:rsidRPr="000239CE">
              <w:rPr>
                <w:rFonts w:eastAsia="Roboto" w:cs="Arial"/>
                <w:szCs w:val="20"/>
              </w:rPr>
              <w:t xml:space="preserve">REPEATED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B0D24DA" w14:textId="77777777">
            <w:pPr>
              <w:spacing w:before="40" w:after="40"/>
              <w:rPr>
                <w:rFonts w:cs="Arial"/>
                <w:szCs w:val="20"/>
              </w:rPr>
            </w:pPr>
            <w:r w:rsidRPr="000239CE">
              <w:rPr>
                <w:rFonts w:cs="Arial"/>
                <w:szCs w:val="20"/>
              </w:rPr>
              <w:t xml:space="preserve"> Indicates development status, can be used to find stable releases of software (</w:t>
            </w:r>
            <w:hyperlink r:id="rId46">
              <w:r w:rsidRPr="000239CE">
                <w:rPr>
                  <w:rFonts w:cs="Arial"/>
                  <w:color w:val="1155CC"/>
                  <w:szCs w:val="20"/>
                  <w:u w:val="single"/>
                </w:rPr>
                <w:t>List of classifiers</w:t>
              </w:r>
            </w:hyperlink>
          </w:p>
          <w:p w:rsidRPr="000239CE" w:rsidR="008466C3" w:rsidP="001304A0" w:rsidRDefault="008466C3" w14:paraId="224BA001" w14:textId="77777777">
            <w:pPr>
              <w:spacing w:before="40" w:after="40"/>
              <w:rPr>
                <w:rFonts w:cs="Arial"/>
                <w:szCs w:val="20"/>
              </w:rPr>
            </w:pPr>
            <w:r w:rsidRPr="000239CE">
              <w:rPr>
                <w:rFonts w:cs="Arial"/>
                <w:szCs w:val="20"/>
              </w:rPr>
              <w:t xml:space="preserve">Development </w:t>
            </w:r>
            <w:proofErr w:type="gramStart"/>
            <w:r w:rsidRPr="000239CE">
              <w:rPr>
                <w:rFonts w:cs="Arial"/>
                <w:szCs w:val="20"/>
              </w:rPr>
              <w:t>Status :</w:t>
            </w:r>
            <w:proofErr w:type="gramEnd"/>
            <w:r w:rsidRPr="000239CE">
              <w:rPr>
                <w:rFonts w:cs="Arial"/>
                <w:szCs w:val="20"/>
              </w:rPr>
              <w:t xml:space="preserve">: 1 - Planning  </w:t>
            </w:r>
          </w:p>
          <w:p w:rsidRPr="000239CE" w:rsidR="008466C3" w:rsidP="001304A0" w:rsidRDefault="008466C3" w14:paraId="4A4613EA" w14:textId="77777777">
            <w:pPr>
              <w:spacing w:before="40" w:after="40"/>
              <w:rPr>
                <w:rFonts w:cs="Arial"/>
                <w:szCs w:val="20"/>
              </w:rPr>
            </w:pPr>
            <w:r w:rsidRPr="000239CE">
              <w:rPr>
                <w:rFonts w:cs="Arial"/>
                <w:szCs w:val="20"/>
              </w:rPr>
              <w:t xml:space="preserve">Development </w:t>
            </w:r>
            <w:proofErr w:type="gramStart"/>
            <w:r w:rsidRPr="000239CE">
              <w:rPr>
                <w:rFonts w:cs="Arial"/>
                <w:szCs w:val="20"/>
              </w:rPr>
              <w:t>Status :</w:t>
            </w:r>
            <w:proofErr w:type="gramEnd"/>
            <w:r w:rsidRPr="000239CE">
              <w:rPr>
                <w:rFonts w:cs="Arial"/>
                <w:szCs w:val="20"/>
              </w:rPr>
              <w:t xml:space="preserve">: 2 - Pre-Alpha  </w:t>
            </w:r>
          </w:p>
          <w:p w:rsidRPr="000239CE" w:rsidR="008466C3" w:rsidP="001304A0" w:rsidRDefault="008466C3" w14:paraId="7D76D1C5" w14:textId="77777777">
            <w:pPr>
              <w:spacing w:before="40" w:after="40"/>
              <w:rPr>
                <w:rFonts w:cs="Arial"/>
                <w:szCs w:val="20"/>
              </w:rPr>
            </w:pPr>
            <w:r w:rsidRPr="000239CE">
              <w:rPr>
                <w:rFonts w:cs="Arial"/>
                <w:szCs w:val="20"/>
              </w:rPr>
              <w:t xml:space="preserve">Development </w:t>
            </w:r>
            <w:proofErr w:type="gramStart"/>
            <w:r w:rsidRPr="000239CE">
              <w:rPr>
                <w:rFonts w:cs="Arial"/>
                <w:szCs w:val="20"/>
              </w:rPr>
              <w:t>Status :</w:t>
            </w:r>
            <w:proofErr w:type="gramEnd"/>
            <w:r w:rsidRPr="000239CE">
              <w:rPr>
                <w:rFonts w:cs="Arial"/>
                <w:szCs w:val="20"/>
              </w:rPr>
              <w:t xml:space="preserve">: 3 - Alpha  </w:t>
            </w:r>
          </w:p>
          <w:p w:rsidRPr="000239CE" w:rsidR="008466C3" w:rsidP="001304A0" w:rsidRDefault="008466C3" w14:paraId="525A63A2" w14:textId="77777777">
            <w:pPr>
              <w:spacing w:before="40" w:after="40"/>
              <w:rPr>
                <w:rFonts w:cs="Arial"/>
                <w:szCs w:val="20"/>
              </w:rPr>
            </w:pPr>
            <w:r w:rsidRPr="000239CE">
              <w:rPr>
                <w:rFonts w:cs="Arial"/>
                <w:szCs w:val="20"/>
              </w:rPr>
              <w:t xml:space="preserve">Development </w:t>
            </w:r>
            <w:proofErr w:type="gramStart"/>
            <w:r w:rsidRPr="000239CE">
              <w:rPr>
                <w:rFonts w:cs="Arial"/>
                <w:szCs w:val="20"/>
              </w:rPr>
              <w:t>Status :</w:t>
            </w:r>
            <w:proofErr w:type="gramEnd"/>
            <w:r w:rsidRPr="000239CE">
              <w:rPr>
                <w:rFonts w:cs="Arial"/>
                <w:szCs w:val="20"/>
              </w:rPr>
              <w:t xml:space="preserve">: 4 - Beta   </w:t>
            </w:r>
          </w:p>
          <w:p w:rsidRPr="000239CE" w:rsidR="008466C3" w:rsidP="001304A0" w:rsidRDefault="008466C3" w14:paraId="70AD1B6F" w14:textId="77777777">
            <w:pPr>
              <w:spacing w:before="40" w:after="40"/>
              <w:rPr>
                <w:rFonts w:cs="Arial"/>
                <w:szCs w:val="20"/>
              </w:rPr>
            </w:pPr>
            <w:r w:rsidRPr="000239CE">
              <w:rPr>
                <w:rFonts w:cs="Arial"/>
                <w:szCs w:val="20"/>
              </w:rPr>
              <w:t xml:space="preserve">Development </w:t>
            </w:r>
            <w:proofErr w:type="gramStart"/>
            <w:r w:rsidRPr="000239CE">
              <w:rPr>
                <w:rFonts w:cs="Arial"/>
                <w:szCs w:val="20"/>
              </w:rPr>
              <w:t>Status :</w:t>
            </w:r>
            <w:proofErr w:type="gramEnd"/>
            <w:r w:rsidRPr="000239CE">
              <w:rPr>
                <w:rFonts w:cs="Arial"/>
                <w:szCs w:val="20"/>
              </w:rPr>
              <w:t xml:space="preserve">: 5 - Production/Stable   </w:t>
            </w:r>
          </w:p>
          <w:p w:rsidRPr="000239CE" w:rsidR="008466C3" w:rsidP="001304A0" w:rsidRDefault="008466C3" w14:paraId="3C026C82" w14:textId="77777777">
            <w:pPr>
              <w:spacing w:before="40" w:after="40"/>
              <w:rPr>
                <w:rFonts w:cs="Arial"/>
                <w:szCs w:val="20"/>
              </w:rPr>
            </w:pPr>
            <w:r w:rsidRPr="000239CE">
              <w:rPr>
                <w:rFonts w:cs="Arial"/>
                <w:szCs w:val="20"/>
              </w:rPr>
              <w:t xml:space="preserve">Development </w:t>
            </w:r>
            <w:proofErr w:type="gramStart"/>
            <w:r w:rsidRPr="000239CE">
              <w:rPr>
                <w:rFonts w:cs="Arial"/>
                <w:szCs w:val="20"/>
              </w:rPr>
              <w:t>Status :</w:t>
            </w:r>
            <w:proofErr w:type="gramEnd"/>
            <w:r w:rsidRPr="000239CE">
              <w:rPr>
                <w:rFonts w:cs="Arial"/>
                <w:szCs w:val="20"/>
              </w:rPr>
              <w:t xml:space="preserve">: 6 - Mature  </w:t>
            </w:r>
          </w:p>
          <w:p w:rsidRPr="000239CE" w:rsidR="008466C3" w:rsidP="001304A0" w:rsidRDefault="008466C3" w14:paraId="44098261" w14:textId="77777777">
            <w:pPr>
              <w:spacing w:before="40" w:after="40"/>
              <w:rPr>
                <w:rFonts w:cs="Arial"/>
                <w:szCs w:val="20"/>
              </w:rPr>
            </w:pPr>
            <w:r w:rsidRPr="000239CE">
              <w:rPr>
                <w:rFonts w:cs="Arial"/>
                <w:szCs w:val="20"/>
              </w:rPr>
              <w:t xml:space="preserve">Development </w:t>
            </w:r>
            <w:proofErr w:type="gramStart"/>
            <w:r w:rsidRPr="000239CE">
              <w:rPr>
                <w:rFonts w:cs="Arial"/>
                <w:szCs w:val="20"/>
              </w:rPr>
              <w:t>Status :</w:t>
            </w:r>
            <w:proofErr w:type="gramEnd"/>
            <w:r w:rsidRPr="000239CE">
              <w:rPr>
                <w:rFonts w:cs="Arial"/>
                <w:szCs w:val="20"/>
              </w:rPr>
              <w:t xml:space="preserve">: 7 - Inactive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BDBA432" w14:textId="77777777">
            <w:pPr>
              <w:spacing w:before="40" w:after="40"/>
              <w:rPr>
                <w:rFonts w:cs="Arial"/>
                <w:szCs w:val="20"/>
              </w:rPr>
            </w:pPr>
            <w:r w:rsidRPr="000239CE">
              <w:rPr>
                <w:rFonts w:cs="Arial"/>
                <w:szCs w:val="20"/>
              </w:rPr>
              <w:t xml:space="preserve">Categories </w:t>
            </w:r>
          </w:p>
        </w:tc>
      </w:tr>
      <w:tr w:rsidRPr="000239CE" w:rsidR="008466C3" w:rsidTr="001304A0" w14:paraId="248AB7F2"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A47F130" w14:textId="77777777">
            <w:pPr>
              <w:spacing w:before="40" w:after="40"/>
              <w:rPr>
                <w:rFonts w:eastAsia="Roboto" w:cs="Arial"/>
                <w:szCs w:val="20"/>
              </w:rPr>
            </w:pPr>
            <w:r w:rsidRPr="000239CE">
              <w:rPr>
                <w:rFonts w:eastAsia="Roboto" w:cs="Arial"/>
                <w:szCs w:val="20"/>
              </w:rPr>
              <w:t xml:space="preserve">platform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4FCB041"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D028427" w14:textId="77777777">
            <w:pPr>
              <w:spacing w:before="40" w:after="40"/>
              <w:rPr>
                <w:rFonts w:eastAsia="Roboto" w:cs="Arial"/>
                <w:szCs w:val="20"/>
              </w:rPr>
            </w:pPr>
            <w:r w:rsidRPr="000239CE">
              <w:rPr>
                <w:rFonts w:eastAsia="Roboto" w:cs="Arial"/>
                <w:szCs w:val="20"/>
              </w:rPr>
              <w:t xml:space="preserve">REPEATED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4494C481" w14:textId="77777777">
            <w:pPr>
              <w:spacing w:before="40" w:after="40"/>
              <w:rPr>
                <w:rFonts w:cs="Arial"/>
                <w:szCs w:val="20"/>
              </w:rPr>
            </w:pPr>
            <w:r w:rsidRPr="000239CE">
              <w:rPr>
                <w:rFonts w:cs="Arial"/>
                <w:szCs w:val="20"/>
              </w:rPr>
              <w:t xml:space="preserve">Operating systems?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A4357C4" w14:textId="77777777">
            <w:pPr>
              <w:spacing w:before="40" w:after="40"/>
              <w:rPr>
                <w:rFonts w:cs="Arial"/>
                <w:szCs w:val="20"/>
              </w:rPr>
            </w:pPr>
            <w:r w:rsidRPr="000239CE">
              <w:rPr>
                <w:rFonts w:cs="Arial"/>
                <w:szCs w:val="20"/>
              </w:rPr>
              <w:t xml:space="preserve"> </w:t>
            </w:r>
          </w:p>
        </w:tc>
      </w:tr>
      <w:tr w:rsidRPr="000239CE" w:rsidR="008466C3" w:rsidTr="001304A0" w14:paraId="329A938C" w14:textId="77777777">
        <w:trPr>
          <w:trHeight w:val="54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8BF8C29" w14:textId="77777777">
            <w:pPr>
              <w:spacing w:before="40" w:after="40"/>
              <w:rPr>
                <w:rFonts w:eastAsia="Roboto" w:cs="Arial"/>
                <w:szCs w:val="20"/>
              </w:rPr>
            </w:pPr>
            <w:proofErr w:type="spellStart"/>
            <w:r w:rsidRPr="000239CE">
              <w:rPr>
                <w:rFonts w:eastAsia="Roboto" w:cs="Arial"/>
                <w:szCs w:val="20"/>
              </w:rPr>
              <w:t>home_page</w:t>
            </w:r>
            <w:proofErr w:type="spellEnd"/>
            <w:r w:rsidRPr="000239CE">
              <w:rPr>
                <w:rFonts w:eastAsia="Roboto" w:cs="Arial"/>
                <w:szCs w:val="20"/>
              </w:rPr>
              <w:t xml:space="preserv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7710B83"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6D37BED"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2A461D0C" w14:textId="77777777">
            <w:pPr>
              <w:spacing w:before="40" w:after="40"/>
              <w:rPr>
                <w:rFonts w:cs="Arial"/>
                <w:szCs w:val="20"/>
              </w:rPr>
            </w:pPr>
            <w:r w:rsidRPr="000239CE">
              <w:rPr>
                <w:rFonts w:cs="Arial"/>
                <w:szCs w:val="20"/>
              </w:rPr>
              <w:t>A string containing the URL for the distribution’s home page.</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ED52934" w14:textId="77777777">
            <w:pPr>
              <w:spacing w:before="40" w:after="40"/>
              <w:rPr>
                <w:rFonts w:cs="Arial"/>
                <w:szCs w:val="20"/>
              </w:rPr>
            </w:pPr>
            <w:r w:rsidRPr="000239CE">
              <w:rPr>
                <w:rFonts w:cs="Arial"/>
                <w:szCs w:val="20"/>
              </w:rPr>
              <w:t xml:space="preserve">Getting more contributor information </w:t>
            </w:r>
          </w:p>
        </w:tc>
      </w:tr>
      <w:tr w:rsidRPr="000239CE" w:rsidR="008466C3" w:rsidTr="001304A0" w14:paraId="3CBF4AF0"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F1B2BA9" w14:textId="77777777">
            <w:pPr>
              <w:spacing w:before="40" w:after="40"/>
              <w:rPr>
                <w:rFonts w:eastAsia="Roboto" w:cs="Arial"/>
                <w:szCs w:val="20"/>
              </w:rPr>
            </w:pPr>
            <w:proofErr w:type="spellStart"/>
            <w:r w:rsidRPr="000239CE">
              <w:rPr>
                <w:rFonts w:eastAsia="Roboto" w:cs="Arial"/>
                <w:szCs w:val="20"/>
              </w:rPr>
              <w:t>download_url</w:t>
            </w:r>
            <w:proofErr w:type="spellEnd"/>
            <w:r w:rsidRPr="000239CE">
              <w:rPr>
                <w:rFonts w:eastAsia="Roboto" w:cs="Arial"/>
                <w:szCs w:val="20"/>
              </w:rPr>
              <w:t xml:space="preserv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0066EF61"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07FA0ED2"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F1732B5" w14:textId="77777777">
            <w:pPr>
              <w:spacing w:before="40" w:after="40"/>
              <w:rPr>
                <w:rFonts w:cs="Arial"/>
                <w:szCs w:val="20"/>
              </w:rPr>
            </w:pPr>
            <w:r w:rsidRPr="000239CE">
              <w:rPr>
                <w:rFonts w:cs="Arial"/>
                <w:szCs w:val="20"/>
              </w:rPr>
              <w:t xml:space="preserve"> A string containing the URL from which this version of the distribution can be downloaded.</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801163F" w14:textId="77777777">
            <w:pPr>
              <w:spacing w:before="40" w:after="40"/>
              <w:rPr>
                <w:rFonts w:cs="Arial"/>
                <w:szCs w:val="20"/>
              </w:rPr>
            </w:pPr>
            <w:r w:rsidRPr="000239CE">
              <w:rPr>
                <w:rFonts w:cs="Arial"/>
                <w:szCs w:val="20"/>
              </w:rPr>
              <w:t xml:space="preserve"> </w:t>
            </w:r>
          </w:p>
        </w:tc>
      </w:tr>
      <w:tr w:rsidRPr="000239CE" w:rsidR="008466C3" w:rsidTr="001304A0" w14:paraId="5954684A"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1AAA578" w14:textId="77777777">
            <w:pPr>
              <w:spacing w:before="40" w:after="40"/>
              <w:rPr>
                <w:rFonts w:eastAsia="Roboto" w:cs="Arial"/>
                <w:szCs w:val="20"/>
              </w:rPr>
            </w:pPr>
            <w:proofErr w:type="spellStart"/>
            <w:r w:rsidRPr="000239CE">
              <w:rPr>
                <w:rFonts w:eastAsia="Roboto" w:cs="Arial"/>
                <w:szCs w:val="20"/>
              </w:rPr>
              <w:t>requires_python</w:t>
            </w:r>
            <w:proofErr w:type="spellEnd"/>
            <w:r w:rsidRPr="000239CE">
              <w:rPr>
                <w:rFonts w:eastAsia="Roboto" w:cs="Arial"/>
                <w:szCs w:val="20"/>
              </w:rPr>
              <w:t xml:space="preserv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A9A9C9F"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8776A28"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8307E0A" w14:textId="77777777">
            <w:pPr>
              <w:spacing w:before="40" w:after="40"/>
              <w:rPr>
                <w:rFonts w:cs="Arial"/>
                <w:szCs w:val="20"/>
              </w:rPr>
            </w:pPr>
            <w:r w:rsidRPr="000239CE">
              <w:rPr>
                <w:rFonts w:cs="Arial"/>
                <w:szCs w:val="20"/>
              </w:rPr>
              <w:t xml:space="preserve">This field specifies the Python version(s) that the distribution is guaranteed to be compatible with. Installation tools may look at this when picking which version of a project to install.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76002B4" w14:textId="77777777">
            <w:pPr>
              <w:spacing w:before="40" w:after="40"/>
              <w:rPr>
                <w:rFonts w:cs="Arial"/>
                <w:szCs w:val="20"/>
              </w:rPr>
            </w:pPr>
            <w:r w:rsidRPr="000239CE">
              <w:rPr>
                <w:rFonts w:cs="Arial"/>
                <w:szCs w:val="20"/>
              </w:rPr>
              <w:t xml:space="preserve"> </w:t>
            </w:r>
          </w:p>
        </w:tc>
      </w:tr>
      <w:tr w:rsidRPr="000239CE" w:rsidR="008466C3" w:rsidTr="001304A0" w14:paraId="748B7699"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631C1DE" w14:textId="77777777">
            <w:pPr>
              <w:spacing w:before="40" w:after="40"/>
              <w:rPr>
                <w:rFonts w:eastAsia="Roboto" w:cs="Arial"/>
                <w:szCs w:val="20"/>
              </w:rPr>
            </w:pPr>
            <w:r w:rsidRPr="000239CE">
              <w:rPr>
                <w:rFonts w:eastAsia="Roboto" w:cs="Arial"/>
                <w:szCs w:val="20"/>
              </w:rPr>
              <w:t xml:space="preserve">requires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0DE7131B"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4D4A1C9" w14:textId="77777777">
            <w:pPr>
              <w:spacing w:before="40" w:after="40"/>
              <w:rPr>
                <w:rFonts w:eastAsia="Roboto" w:cs="Arial"/>
                <w:szCs w:val="20"/>
              </w:rPr>
            </w:pPr>
            <w:r w:rsidRPr="000239CE">
              <w:rPr>
                <w:rFonts w:eastAsia="Roboto" w:cs="Arial"/>
                <w:szCs w:val="20"/>
              </w:rPr>
              <w:t xml:space="preserve">REPEATED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C4F97F4" w14:textId="77777777">
            <w:pPr>
              <w:spacing w:before="40" w:after="40"/>
              <w:rPr>
                <w:rFonts w:cs="Arial"/>
                <w:szCs w:val="20"/>
              </w:rPr>
            </w:pPr>
            <w:r w:rsidRPr="000239CE">
              <w:rPr>
                <w:rFonts w:cs="Arial"/>
                <w:szCs w:val="20"/>
              </w:rPr>
              <w:t>Dependencies uses, PEP 508 https://www.python.org/dev/peps/pep-0508/</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4852FE7" w14:textId="77777777">
            <w:pPr>
              <w:spacing w:before="40" w:after="40"/>
              <w:rPr>
                <w:rFonts w:cs="Arial"/>
                <w:szCs w:val="20"/>
              </w:rPr>
            </w:pPr>
            <w:r w:rsidRPr="000239CE">
              <w:rPr>
                <w:rFonts w:cs="Arial"/>
                <w:szCs w:val="20"/>
              </w:rPr>
              <w:t xml:space="preserve">Dependency network </w:t>
            </w:r>
          </w:p>
        </w:tc>
      </w:tr>
      <w:tr w:rsidRPr="000239CE" w:rsidR="008466C3" w:rsidTr="001304A0" w14:paraId="4ECE2303"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2551C8F0" w14:textId="77777777">
            <w:pPr>
              <w:spacing w:before="40" w:after="40"/>
              <w:rPr>
                <w:rFonts w:eastAsia="Roboto" w:cs="Arial"/>
                <w:szCs w:val="20"/>
              </w:rPr>
            </w:pPr>
            <w:r w:rsidRPr="000239CE">
              <w:rPr>
                <w:rFonts w:eastAsia="Roboto" w:cs="Arial"/>
                <w:szCs w:val="20"/>
              </w:rPr>
              <w:t xml:space="preserve">provides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4D9674AE"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20071AB8" w14:textId="77777777">
            <w:pPr>
              <w:spacing w:before="40" w:after="40"/>
              <w:rPr>
                <w:rFonts w:eastAsia="Roboto" w:cs="Arial"/>
                <w:szCs w:val="20"/>
              </w:rPr>
            </w:pPr>
            <w:r w:rsidRPr="000239CE">
              <w:rPr>
                <w:rFonts w:eastAsia="Roboto" w:cs="Arial"/>
                <w:szCs w:val="20"/>
              </w:rPr>
              <w:t xml:space="preserve">REPEATED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4B98C0B6" w14:textId="77777777">
            <w:pPr>
              <w:spacing w:before="40" w:after="40"/>
              <w:rPr>
                <w:rFonts w:cs="Arial"/>
                <w:szCs w:val="20"/>
              </w:rPr>
            </w:pPr>
            <w:r w:rsidRPr="000239CE">
              <w:rPr>
                <w:rFonts w:cs="Arial"/>
                <w:szCs w:val="20"/>
              </w:rPr>
              <w:t xml:space="preserve">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E25E4FA" w14:textId="77777777">
            <w:pPr>
              <w:spacing w:before="40" w:after="40"/>
              <w:rPr>
                <w:rFonts w:cs="Arial"/>
                <w:szCs w:val="20"/>
              </w:rPr>
            </w:pPr>
            <w:r w:rsidRPr="000239CE">
              <w:rPr>
                <w:rFonts w:cs="Arial"/>
                <w:szCs w:val="20"/>
              </w:rPr>
              <w:t xml:space="preserve"> </w:t>
            </w:r>
          </w:p>
        </w:tc>
      </w:tr>
      <w:tr w:rsidRPr="000239CE" w:rsidR="008466C3" w:rsidTr="001304A0" w14:paraId="7FC26959"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521FBE9" w14:textId="77777777">
            <w:pPr>
              <w:spacing w:before="40" w:after="40"/>
              <w:rPr>
                <w:rFonts w:eastAsia="Roboto" w:cs="Arial"/>
                <w:szCs w:val="20"/>
              </w:rPr>
            </w:pPr>
            <w:r w:rsidRPr="000239CE">
              <w:rPr>
                <w:rFonts w:eastAsia="Roboto" w:cs="Arial"/>
                <w:szCs w:val="20"/>
              </w:rPr>
              <w:t xml:space="preserve">obsoletes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3CA00F9"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47941671" w14:textId="77777777">
            <w:pPr>
              <w:spacing w:before="40" w:after="40"/>
              <w:rPr>
                <w:rFonts w:eastAsia="Roboto" w:cs="Arial"/>
                <w:szCs w:val="20"/>
              </w:rPr>
            </w:pPr>
            <w:r w:rsidRPr="000239CE">
              <w:rPr>
                <w:rFonts w:eastAsia="Roboto" w:cs="Arial"/>
                <w:szCs w:val="20"/>
              </w:rPr>
              <w:t xml:space="preserve">REPEATED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72DB98E" w14:textId="77777777">
            <w:pPr>
              <w:spacing w:before="40" w:after="40"/>
              <w:rPr>
                <w:rFonts w:cs="Arial"/>
                <w:szCs w:val="20"/>
              </w:rPr>
            </w:pPr>
            <w:r w:rsidRPr="000239CE">
              <w:rPr>
                <w:rFonts w:cs="Arial"/>
                <w:szCs w:val="20"/>
              </w:rPr>
              <w:t xml:space="preserve">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0344185" w14:textId="77777777">
            <w:pPr>
              <w:spacing w:before="40" w:after="40"/>
              <w:rPr>
                <w:rFonts w:cs="Arial"/>
                <w:szCs w:val="20"/>
              </w:rPr>
            </w:pPr>
            <w:r w:rsidRPr="000239CE">
              <w:rPr>
                <w:rFonts w:cs="Arial"/>
                <w:szCs w:val="20"/>
              </w:rPr>
              <w:t xml:space="preserve"> </w:t>
            </w:r>
          </w:p>
        </w:tc>
      </w:tr>
      <w:tr w:rsidRPr="000239CE" w:rsidR="008466C3" w:rsidTr="001304A0" w14:paraId="27E6F815"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05079F6" w14:textId="77777777">
            <w:pPr>
              <w:spacing w:before="40" w:after="40"/>
              <w:rPr>
                <w:rFonts w:eastAsia="Roboto" w:cs="Arial"/>
                <w:szCs w:val="20"/>
              </w:rPr>
            </w:pPr>
            <w:proofErr w:type="spellStart"/>
            <w:r w:rsidRPr="000239CE">
              <w:rPr>
                <w:rFonts w:eastAsia="Roboto" w:cs="Arial"/>
                <w:szCs w:val="20"/>
              </w:rPr>
              <w:t>requires_dist</w:t>
            </w:r>
            <w:proofErr w:type="spellEnd"/>
            <w:r w:rsidRPr="000239CE">
              <w:rPr>
                <w:rFonts w:eastAsia="Roboto" w:cs="Arial"/>
                <w:szCs w:val="20"/>
              </w:rPr>
              <w:t xml:space="preserv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0A63AB50"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2CAFC07B" w14:textId="77777777">
            <w:pPr>
              <w:spacing w:before="40" w:after="40"/>
              <w:rPr>
                <w:rFonts w:eastAsia="Roboto" w:cs="Arial"/>
                <w:szCs w:val="20"/>
              </w:rPr>
            </w:pPr>
            <w:r w:rsidRPr="000239CE">
              <w:rPr>
                <w:rFonts w:eastAsia="Roboto" w:cs="Arial"/>
                <w:szCs w:val="20"/>
              </w:rPr>
              <w:t xml:space="preserve">REPEATED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D77ECCC" w14:textId="77777777">
            <w:pPr>
              <w:spacing w:before="40" w:after="40"/>
              <w:rPr>
                <w:rFonts w:cs="Arial"/>
                <w:szCs w:val="20"/>
              </w:rPr>
            </w:pPr>
            <w:r w:rsidRPr="000239CE">
              <w:rPr>
                <w:rFonts w:cs="Arial"/>
                <w:szCs w:val="20"/>
              </w:rPr>
              <w:t xml:space="preserve">Dependencies uses, PEP 508 </w:t>
            </w:r>
            <w:hyperlink r:id="rId47">
              <w:r w:rsidRPr="000239CE">
                <w:rPr>
                  <w:rFonts w:cs="Arial"/>
                  <w:color w:val="1155CC"/>
                  <w:szCs w:val="20"/>
                  <w:u w:val="single"/>
                </w:rPr>
                <w:t>https://www.python.org/dev/peps/pep-0508/</w:t>
              </w:r>
            </w:hyperlink>
          </w:p>
          <w:p w:rsidRPr="000239CE" w:rsidR="008466C3" w:rsidP="001304A0" w:rsidRDefault="008466C3" w14:paraId="2CC43E34" w14:textId="77777777">
            <w:pPr>
              <w:spacing w:before="40" w:after="40"/>
              <w:rPr>
                <w:rFonts w:cs="Arial"/>
                <w:szCs w:val="20"/>
              </w:rPr>
            </w:pPr>
          </w:p>
          <w:p w:rsidRPr="000239CE" w:rsidR="008466C3" w:rsidP="001304A0" w:rsidRDefault="008466C3" w14:paraId="7F932089" w14:textId="77777777">
            <w:pPr>
              <w:spacing w:before="40" w:after="40"/>
              <w:rPr>
                <w:rFonts w:cs="Arial"/>
                <w:szCs w:val="20"/>
              </w:rPr>
            </w:pPr>
            <w:r w:rsidRPr="000239CE">
              <w:rPr>
                <w:rFonts w:cs="Arial"/>
                <w:szCs w:val="20"/>
              </w:rPr>
              <w:t xml:space="preserve">Each entry contains a string naming some other </w:t>
            </w:r>
            <w:proofErr w:type="spellStart"/>
            <w:r w:rsidRPr="000239CE">
              <w:rPr>
                <w:rFonts w:cs="Arial"/>
                <w:szCs w:val="20"/>
              </w:rPr>
              <w:t>distutils</w:t>
            </w:r>
            <w:proofErr w:type="spellEnd"/>
            <w:r w:rsidRPr="000239CE">
              <w:rPr>
                <w:rFonts w:cs="Arial"/>
                <w:szCs w:val="20"/>
              </w:rPr>
              <w:t xml:space="preserve"> project required by this distribution.</w:t>
            </w:r>
          </w:p>
          <w:p w:rsidRPr="000239CE" w:rsidR="008466C3" w:rsidP="001304A0" w:rsidRDefault="008466C3" w14:paraId="4A542B32" w14:textId="77777777">
            <w:pPr>
              <w:spacing w:before="40" w:after="40"/>
              <w:rPr>
                <w:rFonts w:cs="Arial"/>
                <w:szCs w:val="20"/>
              </w:rPr>
            </w:pPr>
          </w:p>
          <w:p w:rsidRPr="000239CE" w:rsidR="008466C3" w:rsidP="001304A0" w:rsidRDefault="008466C3" w14:paraId="1A09E7B8" w14:textId="77777777">
            <w:pPr>
              <w:spacing w:before="40" w:after="40"/>
              <w:rPr>
                <w:rFonts w:cs="Arial"/>
                <w:szCs w:val="20"/>
              </w:rPr>
            </w:pPr>
            <w:r w:rsidRPr="000239CE">
              <w:rPr>
                <w:rFonts w:cs="Arial"/>
                <w:szCs w:val="20"/>
              </w:rPr>
              <w:t>The format of a requirement string contains from one to four parts:</w:t>
            </w:r>
          </w:p>
          <w:p w:rsidRPr="000239CE" w:rsidR="008466C3" w:rsidP="001304A0" w:rsidRDefault="008466C3" w14:paraId="090B4D6C" w14:textId="77777777">
            <w:pPr>
              <w:spacing w:before="40" w:after="40"/>
              <w:rPr>
                <w:rFonts w:cs="Arial"/>
                <w:szCs w:val="20"/>
              </w:rPr>
            </w:pPr>
          </w:p>
          <w:p w:rsidRPr="000239CE" w:rsidR="008466C3" w:rsidP="001304A0" w:rsidRDefault="008466C3" w14:paraId="11A5D7F8" w14:textId="77777777">
            <w:pPr>
              <w:spacing w:before="40" w:after="40"/>
              <w:rPr>
                <w:rFonts w:cs="Arial"/>
                <w:szCs w:val="20"/>
              </w:rPr>
            </w:pPr>
            <w:r w:rsidRPr="000239CE">
              <w:rPr>
                <w:rFonts w:cs="Arial"/>
                <w:szCs w:val="20"/>
              </w:rPr>
              <w:t>A project name, in the same format as the Name: field. The only mandatory part.</w:t>
            </w:r>
          </w:p>
          <w:p w:rsidRPr="000239CE" w:rsidR="008466C3" w:rsidP="001304A0" w:rsidRDefault="008466C3" w14:paraId="225AED42" w14:textId="77777777">
            <w:pPr>
              <w:spacing w:before="40" w:after="40"/>
              <w:rPr>
                <w:rFonts w:cs="Arial"/>
                <w:szCs w:val="20"/>
              </w:rPr>
            </w:pPr>
          </w:p>
          <w:p w:rsidRPr="000239CE" w:rsidR="008466C3" w:rsidP="001304A0" w:rsidRDefault="008466C3" w14:paraId="154CBE3E" w14:textId="77777777">
            <w:pPr>
              <w:spacing w:before="40" w:after="40"/>
              <w:rPr>
                <w:rFonts w:cs="Arial"/>
                <w:szCs w:val="20"/>
              </w:rPr>
            </w:pPr>
            <w:r w:rsidRPr="000239CE">
              <w:rPr>
                <w:rFonts w:cs="Arial"/>
                <w:szCs w:val="20"/>
              </w:rPr>
              <w:t>A comma-separated list of ‘extra’ names. These are defined by the required project, referring to specific features which may need extra dependencies.</w:t>
            </w:r>
          </w:p>
          <w:p w:rsidRPr="000239CE" w:rsidR="008466C3" w:rsidP="001304A0" w:rsidRDefault="008466C3" w14:paraId="3C2B0C04" w14:textId="77777777">
            <w:pPr>
              <w:spacing w:before="40" w:after="40"/>
              <w:rPr>
                <w:rFonts w:cs="Arial"/>
                <w:szCs w:val="20"/>
              </w:rPr>
            </w:pPr>
          </w:p>
          <w:p w:rsidRPr="000239CE" w:rsidR="008466C3" w:rsidP="001304A0" w:rsidRDefault="008466C3" w14:paraId="5A78D7D5" w14:textId="77777777">
            <w:pPr>
              <w:spacing w:before="40" w:after="40"/>
              <w:rPr>
                <w:rFonts w:cs="Arial"/>
                <w:szCs w:val="20"/>
              </w:rPr>
            </w:pPr>
            <w:r w:rsidRPr="000239CE">
              <w:rPr>
                <w:rFonts w:cs="Arial"/>
                <w:szCs w:val="20"/>
              </w:rPr>
              <w:t>A version specifier. Tools parsing the format should accept optional parentheses around this, but tools generating it should not use parentheses.</w:t>
            </w:r>
          </w:p>
          <w:p w:rsidRPr="000239CE" w:rsidR="008466C3" w:rsidP="001304A0" w:rsidRDefault="008466C3" w14:paraId="68FCF32C" w14:textId="77777777">
            <w:pPr>
              <w:spacing w:before="40" w:after="40"/>
              <w:rPr>
                <w:rFonts w:cs="Arial"/>
                <w:szCs w:val="20"/>
              </w:rPr>
            </w:pPr>
          </w:p>
          <w:p w:rsidRPr="000239CE" w:rsidR="008466C3" w:rsidP="001304A0" w:rsidRDefault="008466C3" w14:paraId="4B09D54C" w14:textId="77777777">
            <w:pPr>
              <w:spacing w:before="40" w:after="40"/>
              <w:rPr>
                <w:rFonts w:cs="Arial"/>
                <w:szCs w:val="20"/>
              </w:rPr>
            </w:pPr>
            <w:r w:rsidRPr="000239CE">
              <w:rPr>
                <w:rFonts w:cs="Arial"/>
                <w:szCs w:val="20"/>
              </w:rPr>
              <w:t>An environment marker after a semicolon. This means that the requirement is only needed in the specified conditions.</w:t>
            </w:r>
          </w:p>
          <w:p w:rsidRPr="000239CE" w:rsidR="008466C3" w:rsidP="001304A0" w:rsidRDefault="008466C3" w14:paraId="5348972E" w14:textId="77777777">
            <w:pPr>
              <w:spacing w:before="40" w:after="40"/>
              <w:rPr>
                <w:rFonts w:cs="Arial"/>
                <w:szCs w:val="20"/>
              </w:rPr>
            </w:pPr>
          </w:p>
          <w:p w:rsidRPr="000239CE" w:rsidR="008466C3" w:rsidP="001304A0" w:rsidRDefault="008466C3" w14:paraId="22DC9FFF" w14:textId="77777777">
            <w:pPr>
              <w:spacing w:before="40" w:after="40"/>
              <w:rPr>
                <w:rFonts w:cs="Arial"/>
                <w:szCs w:val="20"/>
              </w:rPr>
            </w:pPr>
            <w:r w:rsidRPr="000239CE">
              <w:rPr>
                <w:rFonts w:cs="Arial"/>
                <w:szCs w:val="20"/>
              </w:rPr>
              <w:t>See PEP 508 for full details of the allowed format.</w:t>
            </w:r>
          </w:p>
          <w:p w:rsidRPr="000239CE" w:rsidR="008466C3" w:rsidP="001304A0" w:rsidRDefault="008466C3" w14:paraId="04F2BCC7" w14:textId="77777777">
            <w:pPr>
              <w:spacing w:before="40" w:after="40"/>
              <w:rPr>
                <w:rFonts w:cs="Arial"/>
                <w:szCs w:val="20"/>
              </w:rPr>
            </w:pPr>
          </w:p>
          <w:p w:rsidRPr="000239CE" w:rsidR="008466C3" w:rsidP="001304A0" w:rsidRDefault="008466C3" w14:paraId="6F40C82D" w14:textId="77777777">
            <w:pPr>
              <w:spacing w:before="40" w:after="40"/>
              <w:rPr>
                <w:rFonts w:cs="Arial"/>
                <w:szCs w:val="20"/>
              </w:rPr>
            </w:pPr>
            <w:r w:rsidRPr="000239CE">
              <w:rPr>
                <w:rFonts w:cs="Arial"/>
                <w:szCs w:val="20"/>
              </w:rPr>
              <w:t>The project names should correspond to names as found on the Python Package Index.</w:t>
            </w:r>
          </w:p>
          <w:p w:rsidRPr="000239CE" w:rsidR="008466C3" w:rsidP="001304A0" w:rsidRDefault="008466C3" w14:paraId="234C54CB" w14:textId="77777777">
            <w:pPr>
              <w:spacing w:before="40" w:after="40"/>
              <w:rPr>
                <w:rFonts w:cs="Arial"/>
                <w:szCs w:val="20"/>
              </w:rPr>
            </w:pPr>
          </w:p>
          <w:p w:rsidRPr="000239CE" w:rsidR="008466C3" w:rsidP="001304A0" w:rsidRDefault="008466C3" w14:paraId="425DBFB2" w14:textId="77777777">
            <w:pPr>
              <w:spacing w:before="40" w:after="40"/>
              <w:rPr>
                <w:rFonts w:cs="Arial"/>
                <w:szCs w:val="20"/>
              </w:rPr>
            </w:pPr>
            <w:r w:rsidRPr="000239CE">
              <w:rPr>
                <w:rFonts w:cs="Arial"/>
                <w:szCs w:val="20"/>
              </w:rPr>
              <w:t>Version specifiers must follow the rules described in Version specifiers.</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218FE23D" w14:textId="77777777">
            <w:pPr>
              <w:spacing w:before="40" w:after="40"/>
              <w:rPr>
                <w:rFonts w:cs="Arial"/>
                <w:szCs w:val="20"/>
              </w:rPr>
            </w:pPr>
            <w:r w:rsidRPr="000239CE">
              <w:rPr>
                <w:rFonts w:cs="Arial"/>
                <w:szCs w:val="20"/>
              </w:rPr>
              <w:t xml:space="preserve"> </w:t>
            </w:r>
          </w:p>
        </w:tc>
      </w:tr>
      <w:tr w:rsidRPr="000239CE" w:rsidR="008466C3" w:rsidTr="001304A0" w14:paraId="2C0CB0E3"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2C800C3" w14:textId="77777777">
            <w:pPr>
              <w:spacing w:before="40" w:after="40"/>
              <w:rPr>
                <w:rFonts w:eastAsia="Roboto" w:cs="Arial"/>
                <w:szCs w:val="20"/>
              </w:rPr>
            </w:pPr>
            <w:proofErr w:type="spellStart"/>
            <w:r w:rsidRPr="000239CE">
              <w:rPr>
                <w:rFonts w:eastAsia="Roboto" w:cs="Arial"/>
                <w:szCs w:val="20"/>
              </w:rPr>
              <w:t>provides_dist</w:t>
            </w:r>
            <w:proofErr w:type="spellEnd"/>
            <w:r w:rsidRPr="000239CE">
              <w:rPr>
                <w:rFonts w:eastAsia="Roboto" w:cs="Arial"/>
                <w:szCs w:val="20"/>
              </w:rPr>
              <w:t xml:space="preserv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2DD22F74"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3733D38" w14:textId="77777777">
            <w:pPr>
              <w:spacing w:before="40" w:after="40"/>
              <w:rPr>
                <w:rFonts w:eastAsia="Roboto" w:cs="Arial"/>
                <w:szCs w:val="20"/>
              </w:rPr>
            </w:pPr>
            <w:r w:rsidRPr="000239CE">
              <w:rPr>
                <w:rFonts w:eastAsia="Roboto" w:cs="Arial"/>
                <w:szCs w:val="20"/>
              </w:rPr>
              <w:t xml:space="preserve">REPEATED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27008382" w14:textId="77777777">
            <w:pPr>
              <w:spacing w:before="40" w:after="40"/>
              <w:rPr>
                <w:rFonts w:cs="Arial"/>
                <w:szCs w:val="20"/>
              </w:rPr>
            </w:pPr>
            <w:r w:rsidRPr="000239CE">
              <w:rPr>
                <w:rFonts w:cs="Arial"/>
                <w:szCs w:val="20"/>
              </w:rPr>
              <w:t xml:space="preserve"> Changed in version 2.1: The field format specification was relaxed to accept the syntax used by popular publishing tools.</w:t>
            </w:r>
          </w:p>
          <w:p w:rsidRPr="000239CE" w:rsidR="008466C3" w:rsidP="001304A0" w:rsidRDefault="008466C3" w14:paraId="59C1D6EF" w14:textId="77777777">
            <w:pPr>
              <w:spacing w:before="40" w:after="40"/>
              <w:rPr>
                <w:rFonts w:cs="Arial"/>
                <w:szCs w:val="20"/>
              </w:rPr>
            </w:pPr>
          </w:p>
          <w:p w:rsidRPr="000239CE" w:rsidR="008466C3" w:rsidP="001304A0" w:rsidRDefault="008466C3" w14:paraId="7C5F7E50" w14:textId="77777777">
            <w:pPr>
              <w:spacing w:before="40" w:after="40"/>
              <w:rPr>
                <w:rFonts w:cs="Arial"/>
                <w:szCs w:val="20"/>
              </w:rPr>
            </w:pPr>
            <w:r w:rsidRPr="000239CE">
              <w:rPr>
                <w:rFonts w:cs="Arial"/>
                <w:szCs w:val="20"/>
              </w:rPr>
              <w:t xml:space="preserve">Each entry contains a string naming a </w:t>
            </w:r>
            <w:proofErr w:type="spellStart"/>
            <w:r w:rsidRPr="000239CE">
              <w:rPr>
                <w:rFonts w:cs="Arial"/>
                <w:szCs w:val="20"/>
              </w:rPr>
              <w:t>Distutils</w:t>
            </w:r>
            <w:proofErr w:type="spellEnd"/>
            <w:r w:rsidRPr="000239CE">
              <w:rPr>
                <w:rFonts w:cs="Arial"/>
                <w:szCs w:val="20"/>
              </w:rPr>
              <w:t xml:space="preserve"> project which is contained within this distribution. This field must include the project identified in the Name field, followed by the </w:t>
            </w:r>
            <w:proofErr w:type="gramStart"/>
            <w:r w:rsidRPr="000239CE">
              <w:rPr>
                <w:rFonts w:cs="Arial"/>
                <w:szCs w:val="20"/>
              </w:rPr>
              <w:t>version :</w:t>
            </w:r>
            <w:proofErr w:type="gramEnd"/>
            <w:r w:rsidRPr="000239CE">
              <w:rPr>
                <w:rFonts w:cs="Arial"/>
                <w:szCs w:val="20"/>
              </w:rPr>
              <w:t xml:space="preserve"> Name (Version).</w:t>
            </w:r>
          </w:p>
          <w:p w:rsidRPr="000239CE" w:rsidR="008466C3" w:rsidP="001304A0" w:rsidRDefault="008466C3" w14:paraId="767DCE0D" w14:textId="77777777">
            <w:pPr>
              <w:spacing w:before="40" w:after="40"/>
              <w:rPr>
                <w:rFonts w:cs="Arial"/>
                <w:szCs w:val="20"/>
              </w:rPr>
            </w:pPr>
          </w:p>
          <w:p w:rsidRPr="000239CE" w:rsidR="008466C3" w:rsidP="001304A0" w:rsidRDefault="008466C3" w14:paraId="5356C6D3" w14:textId="77777777">
            <w:pPr>
              <w:spacing w:before="40" w:after="40"/>
              <w:rPr>
                <w:rFonts w:cs="Arial"/>
                <w:szCs w:val="20"/>
              </w:rPr>
            </w:pPr>
            <w:r w:rsidRPr="000239CE">
              <w:rPr>
                <w:rFonts w:cs="Arial"/>
                <w:szCs w:val="20"/>
              </w:rPr>
              <w:t xml:space="preserve">A distribution may provide additional names, </w:t>
            </w:r>
            <w:proofErr w:type="gramStart"/>
            <w:r w:rsidRPr="000239CE">
              <w:rPr>
                <w:rFonts w:cs="Arial"/>
                <w:szCs w:val="20"/>
              </w:rPr>
              <w:t>e.g.</w:t>
            </w:r>
            <w:proofErr w:type="gramEnd"/>
            <w:r w:rsidRPr="000239CE">
              <w:rPr>
                <w:rFonts w:cs="Arial"/>
                <w:szCs w:val="20"/>
              </w:rPr>
              <w:t xml:space="preserve"> to indicate that multiple projects have been bundled together. For instance, source distributions of the ZODB project have historically included the transaction project, which is now available as a separate distribution. Installing such a source distribution satisfies requirements for both ZODB and transaction.</w:t>
            </w:r>
          </w:p>
          <w:p w:rsidRPr="000239CE" w:rsidR="008466C3" w:rsidP="001304A0" w:rsidRDefault="008466C3" w14:paraId="43168177" w14:textId="77777777">
            <w:pPr>
              <w:spacing w:before="40" w:after="40"/>
              <w:rPr>
                <w:rFonts w:cs="Arial"/>
                <w:szCs w:val="20"/>
              </w:rPr>
            </w:pPr>
          </w:p>
          <w:p w:rsidRPr="000239CE" w:rsidR="008466C3" w:rsidP="001304A0" w:rsidRDefault="008466C3" w14:paraId="517192E3" w14:textId="77777777">
            <w:pPr>
              <w:spacing w:before="40" w:after="40"/>
              <w:rPr>
                <w:rFonts w:cs="Arial"/>
                <w:szCs w:val="20"/>
              </w:rPr>
            </w:pPr>
            <w:r w:rsidRPr="000239CE">
              <w:rPr>
                <w:rFonts w:cs="Arial"/>
                <w:szCs w:val="20"/>
              </w:rPr>
              <w:t xml:space="preserve">A distribution may also provide a “virtual” project name, which does not correspond to any </w:t>
            </w:r>
            <w:proofErr w:type="gramStart"/>
            <w:r w:rsidRPr="000239CE">
              <w:rPr>
                <w:rFonts w:cs="Arial"/>
                <w:szCs w:val="20"/>
              </w:rPr>
              <w:t>separately-distributed</w:t>
            </w:r>
            <w:proofErr w:type="gramEnd"/>
            <w:r w:rsidRPr="000239CE">
              <w:rPr>
                <w:rFonts w:cs="Arial"/>
                <w:szCs w:val="20"/>
              </w:rPr>
              <w:t xml:space="preserve"> project: such a name might be used to indicate an abstract capability which could be supplied by one of multiple projects. E.g., multiple projects might supply RDBMS bindings for use by a given ORM: each project might declare that it provides ORM-bindings, allowing other projects to depend only on having at most one of them installed.</w:t>
            </w:r>
          </w:p>
          <w:p w:rsidRPr="000239CE" w:rsidR="008466C3" w:rsidP="001304A0" w:rsidRDefault="008466C3" w14:paraId="0D1CF472" w14:textId="77777777">
            <w:pPr>
              <w:spacing w:before="40" w:after="40"/>
              <w:rPr>
                <w:rFonts w:cs="Arial"/>
                <w:szCs w:val="20"/>
              </w:rPr>
            </w:pPr>
          </w:p>
          <w:p w:rsidRPr="000239CE" w:rsidR="008466C3" w:rsidP="001304A0" w:rsidRDefault="008466C3" w14:paraId="2ADA750F" w14:textId="77777777">
            <w:pPr>
              <w:spacing w:before="40" w:after="40"/>
              <w:rPr>
                <w:rFonts w:cs="Arial"/>
                <w:szCs w:val="20"/>
              </w:rPr>
            </w:pPr>
            <w:r w:rsidRPr="000239CE">
              <w:rPr>
                <w:rFonts w:cs="Arial"/>
                <w:szCs w:val="20"/>
              </w:rPr>
              <w:t>A version declaration may be supplied and must follow the rules described in Version specifiers. The distribution’s version number will be implied if none is specified.</w:t>
            </w:r>
          </w:p>
          <w:p w:rsidRPr="000239CE" w:rsidR="008466C3" w:rsidP="001304A0" w:rsidRDefault="008466C3" w14:paraId="19C98A68" w14:textId="77777777">
            <w:pPr>
              <w:spacing w:before="40" w:after="40"/>
              <w:rPr>
                <w:rFonts w:cs="Arial"/>
                <w:szCs w:val="20"/>
              </w:rPr>
            </w:pPr>
          </w:p>
          <w:p w:rsidRPr="000239CE" w:rsidR="008466C3" w:rsidP="001304A0" w:rsidRDefault="008466C3" w14:paraId="63CF75F8" w14:textId="77777777">
            <w:pPr>
              <w:spacing w:before="40" w:after="40"/>
              <w:rPr>
                <w:rFonts w:cs="Arial"/>
                <w:szCs w:val="20"/>
              </w:rPr>
            </w:pPr>
            <w:r w:rsidRPr="000239CE">
              <w:rPr>
                <w:rFonts w:cs="Arial"/>
                <w:szCs w:val="20"/>
              </w:rPr>
              <w:t>This field may be followed by an environment marker after a semicolon.</w:t>
            </w:r>
          </w:p>
          <w:p w:rsidRPr="000239CE" w:rsidR="008466C3" w:rsidP="001304A0" w:rsidRDefault="008466C3" w14:paraId="28EDA228" w14:textId="77777777">
            <w:pPr>
              <w:spacing w:before="40" w:after="40"/>
              <w:rPr>
                <w:rFonts w:cs="Arial"/>
                <w:szCs w:val="20"/>
              </w:rPr>
            </w:pP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F72A40F" w14:textId="77777777">
            <w:pPr>
              <w:spacing w:before="40" w:after="40"/>
              <w:rPr>
                <w:rFonts w:cs="Arial"/>
                <w:szCs w:val="20"/>
              </w:rPr>
            </w:pPr>
            <w:r w:rsidRPr="000239CE">
              <w:rPr>
                <w:rFonts w:cs="Arial"/>
                <w:szCs w:val="20"/>
              </w:rPr>
              <w:t xml:space="preserve"> </w:t>
            </w:r>
          </w:p>
        </w:tc>
      </w:tr>
      <w:tr w:rsidRPr="000239CE" w:rsidR="008466C3" w:rsidTr="001304A0" w14:paraId="4D3743D0"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DEABB58" w14:textId="77777777">
            <w:pPr>
              <w:spacing w:before="40" w:after="40"/>
              <w:rPr>
                <w:rFonts w:eastAsia="Roboto" w:cs="Arial"/>
                <w:szCs w:val="20"/>
              </w:rPr>
            </w:pPr>
            <w:proofErr w:type="spellStart"/>
            <w:r w:rsidRPr="000239CE">
              <w:rPr>
                <w:rFonts w:eastAsia="Roboto" w:cs="Arial"/>
                <w:szCs w:val="20"/>
              </w:rPr>
              <w:t>obsoletes_dist</w:t>
            </w:r>
            <w:proofErr w:type="spellEnd"/>
            <w:r w:rsidRPr="000239CE">
              <w:rPr>
                <w:rFonts w:eastAsia="Roboto" w:cs="Arial"/>
                <w:szCs w:val="20"/>
              </w:rPr>
              <w:t xml:space="preserv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12218BA"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041B77DB" w14:textId="77777777">
            <w:pPr>
              <w:spacing w:before="40" w:after="40"/>
              <w:rPr>
                <w:rFonts w:eastAsia="Roboto" w:cs="Arial"/>
                <w:szCs w:val="20"/>
              </w:rPr>
            </w:pPr>
            <w:r w:rsidRPr="000239CE">
              <w:rPr>
                <w:rFonts w:eastAsia="Roboto" w:cs="Arial"/>
                <w:szCs w:val="20"/>
              </w:rPr>
              <w:t xml:space="preserve">REPEATED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2CD1CFB2" w14:textId="77777777">
            <w:pPr>
              <w:spacing w:before="40" w:after="40"/>
              <w:rPr>
                <w:rFonts w:cs="Arial"/>
                <w:szCs w:val="20"/>
              </w:rPr>
            </w:pPr>
            <w:r w:rsidRPr="000239CE">
              <w:rPr>
                <w:rFonts w:cs="Arial"/>
                <w:szCs w:val="20"/>
              </w:rPr>
              <w:t xml:space="preserve"> Changed in version 2.1: The field format specification was relaxed to accept the syntax used by popular publishing tools.</w:t>
            </w:r>
          </w:p>
          <w:p w:rsidRPr="000239CE" w:rsidR="008466C3" w:rsidP="001304A0" w:rsidRDefault="008466C3" w14:paraId="0819AFEA" w14:textId="77777777">
            <w:pPr>
              <w:spacing w:before="40" w:after="40"/>
              <w:rPr>
                <w:rFonts w:cs="Arial"/>
                <w:szCs w:val="20"/>
              </w:rPr>
            </w:pPr>
          </w:p>
          <w:p w:rsidRPr="000239CE" w:rsidR="008466C3" w:rsidP="001304A0" w:rsidRDefault="008466C3" w14:paraId="5C7E6C16" w14:textId="77777777">
            <w:pPr>
              <w:spacing w:before="40" w:after="40"/>
              <w:rPr>
                <w:rFonts w:cs="Arial"/>
                <w:szCs w:val="20"/>
              </w:rPr>
            </w:pPr>
            <w:r w:rsidRPr="000239CE">
              <w:rPr>
                <w:rFonts w:cs="Arial"/>
                <w:szCs w:val="20"/>
              </w:rPr>
              <w:t xml:space="preserve">Each entry contains a string describing a </w:t>
            </w:r>
            <w:proofErr w:type="spellStart"/>
            <w:r w:rsidRPr="000239CE">
              <w:rPr>
                <w:rFonts w:cs="Arial"/>
                <w:szCs w:val="20"/>
              </w:rPr>
              <w:t>distutils</w:t>
            </w:r>
            <w:proofErr w:type="spellEnd"/>
            <w:r w:rsidRPr="000239CE">
              <w:rPr>
                <w:rFonts w:cs="Arial"/>
                <w:szCs w:val="20"/>
              </w:rPr>
              <w:t xml:space="preserve"> project’s distribution which this distribution renders obsolete, meaning that the two projects should not be installed at the same time.</w:t>
            </w:r>
          </w:p>
          <w:p w:rsidRPr="000239CE" w:rsidR="008466C3" w:rsidP="001304A0" w:rsidRDefault="008466C3" w14:paraId="79057E27" w14:textId="77777777">
            <w:pPr>
              <w:spacing w:before="40" w:after="40"/>
              <w:rPr>
                <w:rFonts w:cs="Arial"/>
                <w:szCs w:val="20"/>
              </w:rPr>
            </w:pPr>
          </w:p>
          <w:p w:rsidRPr="000239CE" w:rsidR="008466C3" w:rsidP="001304A0" w:rsidRDefault="008466C3" w14:paraId="62C5892A" w14:textId="77777777">
            <w:pPr>
              <w:spacing w:before="40" w:after="40"/>
              <w:rPr>
                <w:rFonts w:cs="Arial"/>
                <w:szCs w:val="20"/>
              </w:rPr>
            </w:pPr>
            <w:r w:rsidRPr="000239CE">
              <w:rPr>
                <w:rFonts w:cs="Arial"/>
                <w:szCs w:val="20"/>
              </w:rPr>
              <w:t>Version declarations can be supplied. Version numbers must be in the format specified in Version specifiers.</w:t>
            </w:r>
          </w:p>
          <w:p w:rsidRPr="000239CE" w:rsidR="008466C3" w:rsidP="001304A0" w:rsidRDefault="008466C3" w14:paraId="4F2BF8C8" w14:textId="77777777">
            <w:pPr>
              <w:spacing w:before="40" w:after="40"/>
              <w:rPr>
                <w:rFonts w:cs="Arial"/>
                <w:szCs w:val="20"/>
              </w:rPr>
            </w:pPr>
          </w:p>
          <w:p w:rsidRPr="000239CE" w:rsidR="008466C3" w:rsidP="001304A0" w:rsidRDefault="008466C3" w14:paraId="64F3F967" w14:textId="77777777">
            <w:pPr>
              <w:spacing w:before="40" w:after="40"/>
              <w:rPr>
                <w:rFonts w:cs="Arial"/>
                <w:szCs w:val="20"/>
              </w:rPr>
            </w:pPr>
            <w:r w:rsidRPr="000239CE">
              <w:rPr>
                <w:rFonts w:cs="Arial"/>
                <w:szCs w:val="20"/>
              </w:rPr>
              <w:t>This field may be followed by an environment marker after a semicolon.</w:t>
            </w:r>
          </w:p>
          <w:p w:rsidRPr="000239CE" w:rsidR="008466C3" w:rsidP="001304A0" w:rsidRDefault="008466C3" w14:paraId="7EB3E212" w14:textId="77777777">
            <w:pPr>
              <w:spacing w:before="40" w:after="40"/>
              <w:rPr>
                <w:rFonts w:cs="Arial"/>
                <w:szCs w:val="20"/>
              </w:rPr>
            </w:pPr>
          </w:p>
          <w:p w:rsidRPr="000239CE" w:rsidR="008466C3" w:rsidP="001304A0" w:rsidRDefault="008466C3" w14:paraId="55F4BDD4" w14:textId="77777777">
            <w:pPr>
              <w:spacing w:before="40" w:after="40"/>
              <w:rPr>
                <w:rFonts w:cs="Arial"/>
                <w:szCs w:val="20"/>
              </w:rPr>
            </w:pPr>
            <w:r w:rsidRPr="000239CE">
              <w:rPr>
                <w:rFonts w:cs="Arial"/>
                <w:szCs w:val="20"/>
              </w:rPr>
              <w:t xml:space="preserve">The most common use of this field will be in case a project name changes, </w:t>
            </w:r>
            <w:proofErr w:type="gramStart"/>
            <w:r w:rsidRPr="000239CE">
              <w:rPr>
                <w:rFonts w:cs="Arial"/>
                <w:szCs w:val="20"/>
              </w:rPr>
              <w:t>e.g.</w:t>
            </w:r>
            <w:proofErr w:type="gramEnd"/>
            <w:r w:rsidRPr="000239CE">
              <w:rPr>
                <w:rFonts w:cs="Arial"/>
                <w:szCs w:val="20"/>
              </w:rPr>
              <w:t xml:space="preserve"> Gorgon 2.3 gets subsumed into Torqued Python 1.0. When you install Torqued Python, the Gorgon distribution should be removed.</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2923606F" w14:textId="77777777">
            <w:pPr>
              <w:spacing w:before="40" w:after="40"/>
              <w:rPr>
                <w:rFonts w:cs="Arial"/>
                <w:szCs w:val="20"/>
              </w:rPr>
            </w:pPr>
            <w:r w:rsidRPr="000239CE">
              <w:rPr>
                <w:rFonts w:cs="Arial"/>
                <w:szCs w:val="20"/>
              </w:rPr>
              <w:t xml:space="preserve"> </w:t>
            </w:r>
          </w:p>
        </w:tc>
      </w:tr>
      <w:tr w:rsidRPr="000239CE" w:rsidR="008466C3" w:rsidTr="001304A0" w14:paraId="6AEAAFCC"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C3152F6" w14:textId="77777777">
            <w:pPr>
              <w:spacing w:before="40" w:after="40"/>
              <w:rPr>
                <w:rFonts w:eastAsia="Roboto" w:cs="Arial"/>
                <w:szCs w:val="20"/>
              </w:rPr>
            </w:pPr>
            <w:proofErr w:type="spellStart"/>
            <w:r w:rsidRPr="000239CE">
              <w:rPr>
                <w:rFonts w:eastAsia="Roboto" w:cs="Arial"/>
                <w:szCs w:val="20"/>
              </w:rPr>
              <w:t>requires_external</w:t>
            </w:r>
            <w:proofErr w:type="spellEnd"/>
            <w:r w:rsidRPr="000239CE">
              <w:rPr>
                <w:rFonts w:eastAsia="Roboto" w:cs="Arial"/>
                <w:szCs w:val="20"/>
              </w:rPr>
              <w:t xml:space="preserv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B487D62"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6FF0685" w14:textId="77777777">
            <w:pPr>
              <w:spacing w:before="40" w:after="40"/>
              <w:rPr>
                <w:rFonts w:eastAsia="Roboto" w:cs="Arial"/>
                <w:szCs w:val="20"/>
              </w:rPr>
            </w:pPr>
            <w:r w:rsidRPr="000239CE">
              <w:rPr>
                <w:rFonts w:eastAsia="Roboto" w:cs="Arial"/>
                <w:szCs w:val="20"/>
              </w:rPr>
              <w:t xml:space="preserve">REPEATED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0AA0824" w14:textId="77777777">
            <w:pPr>
              <w:spacing w:before="40" w:after="40"/>
              <w:rPr>
                <w:rFonts w:cs="Arial"/>
                <w:szCs w:val="20"/>
              </w:rPr>
            </w:pPr>
            <w:r w:rsidRPr="000239CE">
              <w:rPr>
                <w:rFonts w:cs="Arial"/>
                <w:szCs w:val="20"/>
              </w:rPr>
              <w:t xml:space="preserve"> Changed in version 2.1: The field format specification was relaxed to accept the syntax used by popular publishing tools.</w:t>
            </w:r>
          </w:p>
          <w:p w:rsidRPr="000239CE" w:rsidR="008466C3" w:rsidP="001304A0" w:rsidRDefault="008466C3" w14:paraId="66070F2A" w14:textId="77777777">
            <w:pPr>
              <w:spacing w:before="40" w:after="40"/>
              <w:rPr>
                <w:rFonts w:cs="Arial"/>
                <w:szCs w:val="20"/>
              </w:rPr>
            </w:pPr>
          </w:p>
          <w:p w:rsidRPr="000239CE" w:rsidR="008466C3" w:rsidP="001304A0" w:rsidRDefault="008466C3" w14:paraId="37DDA00A" w14:textId="77777777">
            <w:pPr>
              <w:spacing w:before="40" w:after="40"/>
              <w:rPr>
                <w:rFonts w:cs="Arial"/>
                <w:szCs w:val="20"/>
              </w:rPr>
            </w:pPr>
            <w:r w:rsidRPr="000239CE">
              <w:rPr>
                <w:rFonts w:cs="Arial"/>
                <w:szCs w:val="20"/>
              </w:rPr>
              <w:t xml:space="preserve">Each entry contains a string describing some dependency in the system that the distribution is to be used. This field is intended to serve as a hint to downstream project </w:t>
            </w:r>
            <w:proofErr w:type="gramStart"/>
            <w:r w:rsidRPr="000239CE">
              <w:rPr>
                <w:rFonts w:cs="Arial"/>
                <w:szCs w:val="20"/>
              </w:rPr>
              <w:t>maintainers, and</w:t>
            </w:r>
            <w:proofErr w:type="gramEnd"/>
            <w:r w:rsidRPr="000239CE">
              <w:rPr>
                <w:rFonts w:cs="Arial"/>
                <w:szCs w:val="20"/>
              </w:rPr>
              <w:t xml:space="preserve"> has no semantics which are meaningful to the </w:t>
            </w:r>
            <w:proofErr w:type="spellStart"/>
            <w:r w:rsidRPr="000239CE">
              <w:rPr>
                <w:rFonts w:cs="Arial"/>
                <w:szCs w:val="20"/>
              </w:rPr>
              <w:t>distutils</w:t>
            </w:r>
            <w:proofErr w:type="spellEnd"/>
            <w:r w:rsidRPr="000239CE">
              <w:rPr>
                <w:rFonts w:cs="Arial"/>
                <w:szCs w:val="20"/>
              </w:rPr>
              <w:t xml:space="preserve"> distribution.</w:t>
            </w:r>
          </w:p>
          <w:p w:rsidRPr="000239CE" w:rsidR="008466C3" w:rsidP="001304A0" w:rsidRDefault="008466C3" w14:paraId="4C517B0B" w14:textId="77777777">
            <w:pPr>
              <w:spacing w:before="40" w:after="40"/>
              <w:rPr>
                <w:rFonts w:cs="Arial"/>
                <w:szCs w:val="20"/>
              </w:rPr>
            </w:pPr>
          </w:p>
          <w:p w:rsidRPr="000239CE" w:rsidR="008466C3" w:rsidP="001304A0" w:rsidRDefault="008466C3" w14:paraId="6CEA45E9" w14:textId="77777777">
            <w:pPr>
              <w:spacing w:before="40" w:after="40"/>
              <w:rPr>
                <w:rFonts w:cs="Arial"/>
                <w:szCs w:val="20"/>
              </w:rPr>
            </w:pPr>
            <w:r w:rsidRPr="000239CE">
              <w:rPr>
                <w:rFonts w:cs="Arial"/>
                <w:szCs w:val="20"/>
              </w:rPr>
              <w:t>The format of a requirement string is a name of an external dependency, optionally followed by a version declaration within parentheses.</w:t>
            </w:r>
          </w:p>
          <w:p w:rsidRPr="000239CE" w:rsidR="008466C3" w:rsidP="001304A0" w:rsidRDefault="008466C3" w14:paraId="7288F194" w14:textId="77777777">
            <w:pPr>
              <w:spacing w:before="40" w:after="40"/>
              <w:rPr>
                <w:rFonts w:cs="Arial"/>
                <w:szCs w:val="20"/>
              </w:rPr>
            </w:pPr>
          </w:p>
          <w:p w:rsidRPr="000239CE" w:rsidR="008466C3" w:rsidP="001304A0" w:rsidRDefault="008466C3" w14:paraId="0AA8B760" w14:textId="77777777">
            <w:pPr>
              <w:spacing w:before="40" w:after="40"/>
              <w:rPr>
                <w:rFonts w:cs="Arial"/>
                <w:szCs w:val="20"/>
              </w:rPr>
            </w:pPr>
            <w:r w:rsidRPr="000239CE">
              <w:rPr>
                <w:rFonts w:cs="Arial"/>
                <w:szCs w:val="20"/>
              </w:rPr>
              <w:t>This field may be followed by an environment marker after a semicolon.</w:t>
            </w:r>
          </w:p>
          <w:p w:rsidRPr="000239CE" w:rsidR="008466C3" w:rsidP="001304A0" w:rsidRDefault="008466C3" w14:paraId="058F940D" w14:textId="77777777">
            <w:pPr>
              <w:spacing w:before="40" w:after="40"/>
              <w:rPr>
                <w:rFonts w:cs="Arial"/>
                <w:szCs w:val="20"/>
              </w:rPr>
            </w:pPr>
          </w:p>
          <w:p w:rsidRPr="000239CE" w:rsidR="008466C3" w:rsidP="001304A0" w:rsidRDefault="008466C3" w14:paraId="702F76B5" w14:textId="77777777">
            <w:pPr>
              <w:spacing w:before="40" w:after="40"/>
              <w:rPr>
                <w:rFonts w:cs="Arial"/>
                <w:szCs w:val="20"/>
              </w:rPr>
            </w:pPr>
            <w:r w:rsidRPr="000239CE">
              <w:rPr>
                <w:rFonts w:cs="Arial"/>
                <w:szCs w:val="20"/>
              </w:rPr>
              <w:t>Because they refer to non-Python software releases, version numbers for this field are not required to conform to the format specified in PEP 440: they should correspond to the version scheme used by the external dependency.</w:t>
            </w:r>
          </w:p>
          <w:p w:rsidRPr="000239CE" w:rsidR="008466C3" w:rsidP="001304A0" w:rsidRDefault="008466C3" w14:paraId="67EA029A" w14:textId="77777777">
            <w:pPr>
              <w:spacing w:before="40" w:after="40"/>
              <w:rPr>
                <w:rFonts w:cs="Arial"/>
                <w:szCs w:val="20"/>
              </w:rPr>
            </w:pPr>
          </w:p>
          <w:p w:rsidRPr="000239CE" w:rsidR="008466C3" w:rsidP="001304A0" w:rsidRDefault="008466C3" w14:paraId="1772A9BC" w14:textId="77777777">
            <w:pPr>
              <w:spacing w:before="40" w:after="40"/>
              <w:rPr>
                <w:rFonts w:cs="Arial"/>
                <w:szCs w:val="20"/>
              </w:rPr>
            </w:pPr>
            <w:r w:rsidRPr="000239CE">
              <w:rPr>
                <w:rFonts w:cs="Arial"/>
                <w:szCs w:val="20"/>
              </w:rPr>
              <w:t xml:space="preserve">Notice that there is no </w:t>
            </w:r>
            <w:proofErr w:type="gramStart"/>
            <w:r w:rsidRPr="000239CE">
              <w:rPr>
                <w:rFonts w:cs="Arial"/>
                <w:szCs w:val="20"/>
              </w:rPr>
              <w:t>particular rule</w:t>
            </w:r>
            <w:proofErr w:type="gramEnd"/>
            <w:r w:rsidRPr="000239CE">
              <w:rPr>
                <w:rFonts w:cs="Arial"/>
                <w:szCs w:val="20"/>
              </w:rPr>
              <w:t xml:space="preserve"> on the strings to be used.</w:t>
            </w:r>
          </w:p>
          <w:p w:rsidRPr="000239CE" w:rsidR="008466C3" w:rsidP="001304A0" w:rsidRDefault="008466C3" w14:paraId="24E65855" w14:textId="77777777">
            <w:pPr>
              <w:spacing w:before="40" w:after="40"/>
              <w:rPr>
                <w:rFonts w:cs="Arial"/>
                <w:szCs w:val="20"/>
              </w:rPr>
            </w:pP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3D76FD9" w14:textId="77777777">
            <w:pPr>
              <w:spacing w:before="40" w:after="40"/>
              <w:rPr>
                <w:rFonts w:cs="Arial"/>
                <w:szCs w:val="20"/>
              </w:rPr>
            </w:pPr>
            <w:r w:rsidRPr="000239CE">
              <w:rPr>
                <w:rFonts w:cs="Arial"/>
                <w:szCs w:val="20"/>
              </w:rPr>
              <w:t xml:space="preserve"> </w:t>
            </w:r>
          </w:p>
        </w:tc>
      </w:tr>
      <w:tr w:rsidRPr="000239CE" w:rsidR="008466C3" w:rsidTr="001304A0" w14:paraId="2D13156C"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48670864" w14:textId="77777777">
            <w:pPr>
              <w:spacing w:before="40" w:after="40"/>
              <w:rPr>
                <w:rFonts w:eastAsia="Roboto" w:cs="Arial"/>
                <w:szCs w:val="20"/>
              </w:rPr>
            </w:pPr>
            <w:proofErr w:type="spellStart"/>
            <w:r w:rsidRPr="000239CE">
              <w:rPr>
                <w:rFonts w:eastAsia="Roboto" w:cs="Arial"/>
                <w:szCs w:val="20"/>
              </w:rPr>
              <w:t>project_urls</w:t>
            </w:r>
            <w:proofErr w:type="spellEnd"/>
            <w:r w:rsidRPr="000239CE">
              <w:rPr>
                <w:rFonts w:eastAsia="Roboto" w:cs="Arial"/>
                <w:szCs w:val="20"/>
              </w:rPr>
              <w:t xml:space="preserv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3B9B1BB"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5E41EC2" w14:textId="77777777">
            <w:pPr>
              <w:spacing w:before="40" w:after="40"/>
              <w:rPr>
                <w:rFonts w:eastAsia="Roboto" w:cs="Arial"/>
                <w:szCs w:val="20"/>
              </w:rPr>
            </w:pPr>
            <w:r w:rsidRPr="000239CE">
              <w:rPr>
                <w:rFonts w:eastAsia="Roboto" w:cs="Arial"/>
                <w:szCs w:val="20"/>
              </w:rPr>
              <w:t xml:space="preserve">REPEATED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4B7CF1C9" w14:textId="77777777">
            <w:pPr>
              <w:spacing w:before="40" w:after="40"/>
              <w:rPr>
                <w:rFonts w:cs="Arial"/>
                <w:szCs w:val="20"/>
              </w:rPr>
            </w:pPr>
            <w:r w:rsidRPr="000239CE">
              <w:rPr>
                <w:rFonts w:cs="Arial"/>
                <w:szCs w:val="20"/>
              </w:rPr>
              <w:t xml:space="preserve"> Links to various things like documentation, repo, probably not useful to us</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35488DC" w14:textId="77777777">
            <w:pPr>
              <w:spacing w:before="40" w:after="40"/>
              <w:rPr>
                <w:rFonts w:cs="Arial"/>
                <w:szCs w:val="20"/>
              </w:rPr>
            </w:pPr>
            <w:r w:rsidRPr="000239CE">
              <w:rPr>
                <w:rFonts w:cs="Arial"/>
                <w:szCs w:val="20"/>
              </w:rPr>
              <w:t xml:space="preserve"> </w:t>
            </w:r>
          </w:p>
        </w:tc>
      </w:tr>
      <w:tr w:rsidRPr="000239CE" w:rsidR="008466C3" w:rsidTr="001304A0" w14:paraId="69A11173"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0299E3C" w14:textId="77777777">
            <w:pPr>
              <w:spacing w:before="40" w:after="40"/>
              <w:rPr>
                <w:rFonts w:eastAsia="Roboto" w:cs="Arial"/>
                <w:szCs w:val="20"/>
              </w:rPr>
            </w:pPr>
            <w:proofErr w:type="spellStart"/>
            <w:r w:rsidRPr="000239CE">
              <w:rPr>
                <w:rFonts w:eastAsia="Roboto" w:cs="Arial"/>
                <w:szCs w:val="20"/>
              </w:rPr>
              <w:t>uploaded_via</w:t>
            </w:r>
            <w:proofErr w:type="spellEnd"/>
            <w:r w:rsidRPr="000239CE">
              <w:rPr>
                <w:rFonts w:eastAsia="Roboto" w:cs="Arial"/>
                <w:szCs w:val="20"/>
              </w:rPr>
              <w:t xml:space="preserv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7A84101"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CD2C211"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C6BE5EE" w14:textId="77777777">
            <w:pPr>
              <w:spacing w:before="40" w:after="40"/>
              <w:rPr>
                <w:rFonts w:cs="Arial"/>
                <w:szCs w:val="20"/>
              </w:rPr>
            </w:pPr>
            <w:r w:rsidRPr="000239CE">
              <w:rPr>
                <w:rFonts w:cs="Arial"/>
                <w:szCs w:val="20"/>
              </w:rPr>
              <w:t xml:space="preserve">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260E0E8" w14:textId="77777777">
            <w:pPr>
              <w:spacing w:before="40" w:after="40"/>
              <w:rPr>
                <w:rFonts w:cs="Arial"/>
                <w:szCs w:val="20"/>
              </w:rPr>
            </w:pPr>
            <w:r w:rsidRPr="000239CE">
              <w:rPr>
                <w:rFonts w:cs="Arial"/>
                <w:szCs w:val="20"/>
              </w:rPr>
              <w:t xml:space="preserve"> </w:t>
            </w:r>
          </w:p>
        </w:tc>
      </w:tr>
      <w:tr w:rsidRPr="000239CE" w:rsidR="008466C3" w:rsidTr="001304A0" w14:paraId="6C9684E7"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3275B91" w14:textId="77777777">
            <w:pPr>
              <w:spacing w:before="40" w:after="40"/>
              <w:rPr>
                <w:rFonts w:eastAsia="Roboto" w:cs="Arial"/>
                <w:szCs w:val="20"/>
              </w:rPr>
            </w:pPr>
            <w:proofErr w:type="spellStart"/>
            <w:r w:rsidRPr="000239CE">
              <w:rPr>
                <w:rFonts w:eastAsia="Roboto" w:cs="Arial"/>
                <w:szCs w:val="20"/>
              </w:rPr>
              <w:t>upload_time</w:t>
            </w:r>
            <w:proofErr w:type="spellEnd"/>
            <w:r w:rsidRPr="000239CE">
              <w:rPr>
                <w:rFonts w:eastAsia="Roboto" w:cs="Arial"/>
                <w:szCs w:val="20"/>
              </w:rPr>
              <w:t xml:space="preserv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7F0AE00" w14:textId="77777777">
            <w:pPr>
              <w:spacing w:before="40" w:after="40"/>
              <w:rPr>
                <w:rFonts w:eastAsia="Roboto" w:cs="Arial"/>
                <w:szCs w:val="20"/>
              </w:rPr>
            </w:pPr>
            <w:r w:rsidRPr="000239CE">
              <w:rPr>
                <w:rFonts w:eastAsia="Roboto" w:cs="Arial"/>
                <w:szCs w:val="20"/>
              </w:rPr>
              <w:t xml:space="preserve">TIMESTAMP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7503E84"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0C7B4C5C" w14:textId="77777777">
            <w:pPr>
              <w:spacing w:before="40" w:after="40"/>
              <w:rPr>
                <w:rFonts w:cs="Arial"/>
                <w:szCs w:val="20"/>
              </w:rPr>
            </w:pPr>
            <w:r w:rsidRPr="000239CE">
              <w:rPr>
                <w:rFonts w:cs="Arial"/>
                <w:szCs w:val="20"/>
              </w:rPr>
              <w:t xml:space="preserve">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12D294E" w14:textId="77777777">
            <w:pPr>
              <w:spacing w:before="40" w:after="40"/>
              <w:rPr>
                <w:rFonts w:cs="Arial"/>
                <w:szCs w:val="20"/>
              </w:rPr>
            </w:pPr>
            <w:r w:rsidRPr="000239CE">
              <w:rPr>
                <w:rFonts w:cs="Arial"/>
                <w:szCs w:val="20"/>
              </w:rPr>
              <w:t xml:space="preserve"> </w:t>
            </w:r>
          </w:p>
        </w:tc>
      </w:tr>
      <w:tr w:rsidRPr="000239CE" w:rsidR="008466C3" w:rsidTr="001304A0" w14:paraId="5BC23ADB"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5757D97" w14:textId="77777777">
            <w:pPr>
              <w:spacing w:before="40" w:after="40"/>
              <w:rPr>
                <w:rFonts w:eastAsia="Roboto" w:cs="Arial"/>
                <w:szCs w:val="20"/>
              </w:rPr>
            </w:pPr>
            <w:r w:rsidRPr="000239CE">
              <w:rPr>
                <w:rFonts w:eastAsia="Roboto" w:cs="Arial"/>
                <w:szCs w:val="20"/>
              </w:rPr>
              <w:t xml:space="preserve">filename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75FE471"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4CBB40A"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5C6E089" w14:textId="77777777">
            <w:pPr>
              <w:spacing w:before="40" w:after="40"/>
              <w:rPr>
                <w:rFonts w:cs="Arial"/>
                <w:szCs w:val="20"/>
              </w:rPr>
            </w:pPr>
            <w:r w:rsidRPr="000239CE">
              <w:rPr>
                <w:rFonts w:cs="Arial"/>
                <w:szCs w:val="20"/>
              </w:rPr>
              <w:t xml:space="preserve">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9A0E01A" w14:textId="77777777">
            <w:pPr>
              <w:spacing w:before="40" w:after="40"/>
              <w:rPr>
                <w:rFonts w:cs="Arial"/>
                <w:szCs w:val="20"/>
              </w:rPr>
            </w:pPr>
            <w:r w:rsidRPr="000239CE">
              <w:rPr>
                <w:rFonts w:cs="Arial"/>
                <w:szCs w:val="20"/>
              </w:rPr>
              <w:t xml:space="preserve"> </w:t>
            </w:r>
          </w:p>
        </w:tc>
      </w:tr>
      <w:tr w:rsidRPr="000239CE" w:rsidR="008466C3" w:rsidTr="001304A0" w14:paraId="35F49F37"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4558D599" w14:textId="77777777">
            <w:pPr>
              <w:spacing w:before="40" w:after="40"/>
              <w:rPr>
                <w:rFonts w:eastAsia="Roboto" w:cs="Arial"/>
                <w:szCs w:val="20"/>
              </w:rPr>
            </w:pPr>
            <w:r w:rsidRPr="000239CE">
              <w:rPr>
                <w:rFonts w:eastAsia="Roboto" w:cs="Arial"/>
                <w:szCs w:val="20"/>
              </w:rPr>
              <w:t xml:space="preserve">size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C0739F3" w14:textId="77777777">
            <w:pPr>
              <w:spacing w:before="40" w:after="40"/>
              <w:rPr>
                <w:rFonts w:eastAsia="Roboto" w:cs="Arial"/>
                <w:szCs w:val="20"/>
              </w:rPr>
            </w:pPr>
            <w:r w:rsidRPr="000239CE">
              <w:rPr>
                <w:rFonts w:eastAsia="Roboto" w:cs="Arial"/>
                <w:szCs w:val="20"/>
              </w:rPr>
              <w:t xml:space="preserve">INTEGER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C472AA5"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13BD017" w14:textId="77777777">
            <w:pPr>
              <w:spacing w:before="40" w:after="40"/>
              <w:rPr>
                <w:rFonts w:cs="Arial"/>
                <w:szCs w:val="20"/>
              </w:rPr>
            </w:pPr>
            <w:r w:rsidRPr="000239CE">
              <w:rPr>
                <w:rFonts w:cs="Arial"/>
                <w:szCs w:val="20"/>
              </w:rPr>
              <w:t xml:space="preserve">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EAAB528" w14:textId="77777777">
            <w:pPr>
              <w:spacing w:before="40" w:after="40"/>
              <w:rPr>
                <w:rFonts w:cs="Arial"/>
                <w:szCs w:val="20"/>
              </w:rPr>
            </w:pPr>
            <w:r w:rsidRPr="000239CE">
              <w:rPr>
                <w:rFonts w:cs="Arial"/>
                <w:szCs w:val="20"/>
              </w:rPr>
              <w:t xml:space="preserve"> </w:t>
            </w:r>
          </w:p>
        </w:tc>
      </w:tr>
      <w:tr w:rsidRPr="000239CE" w:rsidR="008466C3" w:rsidTr="001304A0" w14:paraId="1000BE93"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048CD91A" w14:textId="77777777">
            <w:pPr>
              <w:spacing w:before="40" w:after="40"/>
              <w:rPr>
                <w:rFonts w:eastAsia="Roboto" w:cs="Arial"/>
                <w:szCs w:val="20"/>
              </w:rPr>
            </w:pPr>
            <w:r w:rsidRPr="000239CE">
              <w:rPr>
                <w:rFonts w:eastAsia="Roboto" w:cs="Arial"/>
                <w:szCs w:val="20"/>
              </w:rPr>
              <w:t xml:space="preserve">path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2A715EF0"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A53E245"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F1C5D09" w14:textId="77777777">
            <w:pPr>
              <w:spacing w:before="40" w:after="40"/>
              <w:rPr>
                <w:rFonts w:cs="Arial"/>
                <w:szCs w:val="20"/>
              </w:rPr>
            </w:pPr>
            <w:r w:rsidRPr="000239CE">
              <w:rPr>
                <w:rFonts w:cs="Arial"/>
                <w:szCs w:val="20"/>
              </w:rPr>
              <w:t xml:space="preserve">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E2A18A8" w14:textId="77777777">
            <w:pPr>
              <w:spacing w:before="40" w:after="40"/>
              <w:rPr>
                <w:rFonts w:cs="Arial"/>
                <w:szCs w:val="20"/>
              </w:rPr>
            </w:pPr>
            <w:r w:rsidRPr="000239CE">
              <w:rPr>
                <w:rFonts w:cs="Arial"/>
                <w:szCs w:val="20"/>
              </w:rPr>
              <w:t xml:space="preserve"> </w:t>
            </w:r>
          </w:p>
        </w:tc>
      </w:tr>
      <w:tr w:rsidRPr="000239CE" w:rsidR="008466C3" w:rsidTr="001304A0" w14:paraId="4885BB47"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079BC334" w14:textId="77777777">
            <w:pPr>
              <w:spacing w:before="40" w:after="40"/>
              <w:rPr>
                <w:rFonts w:eastAsia="Roboto" w:cs="Arial"/>
                <w:szCs w:val="20"/>
              </w:rPr>
            </w:pPr>
            <w:proofErr w:type="spellStart"/>
            <w:r w:rsidRPr="000239CE">
              <w:rPr>
                <w:rFonts w:eastAsia="Roboto" w:cs="Arial"/>
                <w:szCs w:val="20"/>
              </w:rPr>
              <w:t>python_version</w:t>
            </w:r>
            <w:proofErr w:type="spellEnd"/>
            <w:r w:rsidRPr="000239CE">
              <w:rPr>
                <w:rFonts w:eastAsia="Roboto" w:cs="Arial"/>
                <w:szCs w:val="20"/>
              </w:rPr>
              <w:t xml:space="preserv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D9C6566"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3EAED24"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6987E49" w14:textId="77777777">
            <w:pPr>
              <w:spacing w:before="40" w:after="40"/>
              <w:rPr>
                <w:rFonts w:cs="Arial"/>
                <w:szCs w:val="20"/>
              </w:rPr>
            </w:pPr>
            <w:r w:rsidRPr="000239CE">
              <w:rPr>
                <w:rFonts w:cs="Arial"/>
                <w:szCs w:val="20"/>
              </w:rPr>
              <w:t xml:space="preserve"> Python version, can be used to filter data within scope, format of this column varies (cp27, cp36, source, </w:t>
            </w:r>
            <w:proofErr w:type="spellStart"/>
            <w:r w:rsidRPr="000239CE">
              <w:rPr>
                <w:rFonts w:cs="Arial"/>
                <w:szCs w:val="20"/>
              </w:rPr>
              <w:t>etc</w:t>
            </w:r>
            <w:proofErr w:type="spellEnd"/>
            <w:r w:rsidRPr="000239CE">
              <w:rPr>
                <w:rFonts w:cs="Arial"/>
                <w:szCs w:val="20"/>
              </w:rPr>
              <w:t>)</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33161E6" w14:textId="77777777">
            <w:pPr>
              <w:spacing w:before="40" w:after="40"/>
              <w:rPr>
                <w:rFonts w:cs="Arial"/>
                <w:szCs w:val="20"/>
              </w:rPr>
            </w:pPr>
            <w:r w:rsidRPr="000239CE">
              <w:rPr>
                <w:rFonts w:cs="Arial"/>
                <w:szCs w:val="20"/>
              </w:rPr>
              <w:t xml:space="preserve"> Filtering data</w:t>
            </w:r>
          </w:p>
        </w:tc>
      </w:tr>
      <w:tr w:rsidRPr="000239CE" w:rsidR="008466C3" w:rsidTr="001304A0" w14:paraId="49632271" w14:textId="77777777">
        <w:trPr>
          <w:trHeight w:val="84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4D6E5D0C" w14:textId="77777777">
            <w:pPr>
              <w:spacing w:before="40" w:after="40"/>
              <w:rPr>
                <w:rFonts w:eastAsia="Roboto" w:cs="Arial"/>
                <w:szCs w:val="20"/>
              </w:rPr>
            </w:pPr>
            <w:proofErr w:type="spellStart"/>
            <w:r w:rsidRPr="000239CE">
              <w:rPr>
                <w:rFonts w:eastAsia="Roboto" w:cs="Arial"/>
                <w:szCs w:val="20"/>
              </w:rPr>
              <w:t>packagetype</w:t>
            </w:r>
            <w:proofErr w:type="spellEnd"/>
            <w:r w:rsidRPr="000239CE">
              <w:rPr>
                <w:rFonts w:eastAsia="Roboto" w:cs="Arial"/>
                <w:szCs w:val="20"/>
              </w:rPr>
              <w:t xml:space="preserv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DF46F6D"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456368D0"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1B8C098" w14:textId="77777777">
            <w:pPr>
              <w:spacing w:before="40" w:after="40"/>
              <w:rPr>
                <w:rFonts w:cs="Arial"/>
                <w:szCs w:val="20"/>
              </w:rPr>
            </w:pPr>
            <w:r w:rsidRPr="000239CE">
              <w:rPr>
                <w:rFonts w:cs="Arial"/>
                <w:szCs w:val="20"/>
              </w:rPr>
              <w:t>Options [</w:t>
            </w:r>
            <w:proofErr w:type="spellStart"/>
            <w:r w:rsidRPr="000239CE">
              <w:rPr>
                <w:rFonts w:cs="Arial"/>
                <w:szCs w:val="20"/>
              </w:rPr>
              <w:t>bdist_egg</w:t>
            </w:r>
            <w:proofErr w:type="spellEnd"/>
            <w:r w:rsidRPr="000239CE">
              <w:rPr>
                <w:rFonts w:cs="Arial"/>
                <w:szCs w:val="20"/>
              </w:rPr>
              <w:t xml:space="preserve">, </w:t>
            </w:r>
            <w:proofErr w:type="spellStart"/>
            <w:r w:rsidRPr="000239CE">
              <w:rPr>
                <w:rFonts w:cs="Arial"/>
                <w:szCs w:val="20"/>
              </w:rPr>
              <w:t>bdist_dumb</w:t>
            </w:r>
            <w:proofErr w:type="spellEnd"/>
            <w:r w:rsidRPr="000239CE">
              <w:rPr>
                <w:rFonts w:cs="Arial"/>
                <w:szCs w:val="20"/>
              </w:rPr>
              <w:t xml:space="preserve">, </w:t>
            </w:r>
            <w:proofErr w:type="spellStart"/>
            <w:r w:rsidRPr="000239CE">
              <w:rPr>
                <w:rFonts w:cs="Arial"/>
                <w:szCs w:val="20"/>
              </w:rPr>
              <w:t>bdist_wininst</w:t>
            </w:r>
            <w:proofErr w:type="spellEnd"/>
            <w:r w:rsidRPr="000239CE">
              <w:rPr>
                <w:rFonts w:cs="Arial"/>
                <w:szCs w:val="20"/>
              </w:rPr>
              <w:t xml:space="preserve">, </w:t>
            </w:r>
            <w:proofErr w:type="spellStart"/>
            <w:r w:rsidRPr="000239CE">
              <w:rPr>
                <w:rFonts w:cs="Arial"/>
                <w:szCs w:val="20"/>
              </w:rPr>
              <w:t>bdist_msi</w:t>
            </w:r>
            <w:proofErr w:type="spellEnd"/>
            <w:r w:rsidRPr="000239CE">
              <w:rPr>
                <w:rFonts w:cs="Arial"/>
                <w:szCs w:val="20"/>
              </w:rPr>
              <w:t xml:space="preserve">, </w:t>
            </w:r>
            <w:proofErr w:type="spellStart"/>
            <w:r w:rsidRPr="000239CE">
              <w:rPr>
                <w:rFonts w:cs="Arial"/>
                <w:szCs w:val="20"/>
              </w:rPr>
              <w:t>sdist</w:t>
            </w:r>
            <w:proofErr w:type="spellEnd"/>
            <w:r w:rsidRPr="000239CE">
              <w:rPr>
                <w:rFonts w:cs="Arial"/>
                <w:szCs w:val="20"/>
              </w:rPr>
              <w:t xml:space="preserve">, </w:t>
            </w:r>
            <w:proofErr w:type="spellStart"/>
            <w:r w:rsidRPr="000239CE">
              <w:rPr>
                <w:rFonts w:cs="Arial"/>
                <w:szCs w:val="20"/>
              </w:rPr>
              <w:t>bdist_wheel</w:t>
            </w:r>
            <w:proofErr w:type="spellEnd"/>
            <w:r w:rsidRPr="000239CE">
              <w:rPr>
                <w:rFonts w:cs="Arial"/>
                <w:szCs w:val="20"/>
              </w:rPr>
              <w:t xml:space="preserve">, </w:t>
            </w:r>
            <w:proofErr w:type="spellStart"/>
            <w:r w:rsidRPr="000239CE">
              <w:rPr>
                <w:rFonts w:cs="Arial"/>
                <w:szCs w:val="20"/>
              </w:rPr>
              <w:t>bdist_rpm</w:t>
            </w:r>
            <w:proofErr w:type="spellEnd"/>
            <w:r w:rsidRPr="000239CE">
              <w:rPr>
                <w:rFonts w:cs="Arial"/>
                <w:szCs w:val="20"/>
              </w:rPr>
              <w:t xml:space="preserve">, </w:t>
            </w:r>
            <w:proofErr w:type="spellStart"/>
            <w:r w:rsidRPr="000239CE">
              <w:rPr>
                <w:rFonts w:cs="Arial"/>
                <w:szCs w:val="20"/>
              </w:rPr>
              <w:t>bdist_dmg</w:t>
            </w:r>
            <w:proofErr w:type="spellEnd"/>
            <w:r w:rsidRPr="000239CE">
              <w:rPr>
                <w:rFonts w:cs="Arial"/>
                <w:szCs w:val="20"/>
              </w:rPr>
              <w:t xml:space="preserve">]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7C13034" w14:textId="77777777">
            <w:pPr>
              <w:spacing w:before="40" w:after="40"/>
              <w:rPr>
                <w:rFonts w:cs="Arial"/>
                <w:szCs w:val="20"/>
              </w:rPr>
            </w:pPr>
            <w:r w:rsidRPr="000239CE">
              <w:rPr>
                <w:rFonts w:cs="Arial"/>
                <w:szCs w:val="20"/>
              </w:rPr>
              <w:t xml:space="preserve"> </w:t>
            </w:r>
          </w:p>
        </w:tc>
      </w:tr>
      <w:tr w:rsidRPr="000239CE" w:rsidR="008466C3" w:rsidTr="001304A0" w14:paraId="33B980FE"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B2D2416" w14:textId="77777777">
            <w:pPr>
              <w:spacing w:before="40" w:after="40"/>
              <w:rPr>
                <w:rFonts w:eastAsia="Roboto" w:cs="Arial"/>
                <w:szCs w:val="20"/>
              </w:rPr>
            </w:pPr>
            <w:proofErr w:type="spellStart"/>
            <w:r w:rsidRPr="000239CE">
              <w:rPr>
                <w:rFonts w:eastAsia="Roboto" w:cs="Arial"/>
                <w:szCs w:val="20"/>
              </w:rPr>
              <w:t>comment_text</w:t>
            </w:r>
            <w:proofErr w:type="spellEnd"/>
            <w:r w:rsidRPr="000239CE">
              <w:rPr>
                <w:rFonts w:eastAsia="Roboto" w:cs="Arial"/>
                <w:szCs w:val="20"/>
              </w:rPr>
              <w:t xml:space="preserv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0DCE546F"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F89E44A"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2807CD0A" w14:textId="77777777">
            <w:pPr>
              <w:spacing w:before="40" w:after="40"/>
              <w:rPr>
                <w:rFonts w:cs="Arial"/>
                <w:szCs w:val="20"/>
              </w:rPr>
            </w:pPr>
            <w:r w:rsidRPr="000239CE">
              <w:rPr>
                <w:rFonts w:cs="Arial"/>
                <w:szCs w:val="20"/>
              </w:rPr>
              <w:t xml:space="preserve">Mostly null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4E51D086" w14:textId="77777777">
            <w:pPr>
              <w:spacing w:before="40" w:after="40"/>
              <w:rPr>
                <w:rFonts w:cs="Arial"/>
                <w:szCs w:val="20"/>
              </w:rPr>
            </w:pPr>
            <w:r w:rsidRPr="000239CE">
              <w:rPr>
                <w:rFonts w:cs="Arial"/>
                <w:szCs w:val="20"/>
              </w:rPr>
              <w:t xml:space="preserve"> </w:t>
            </w:r>
          </w:p>
        </w:tc>
      </w:tr>
      <w:tr w:rsidRPr="000239CE" w:rsidR="008466C3" w:rsidTr="001304A0" w14:paraId="0B1AD8BD"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E9661B8" w14:textId="77777777">
            <w:pPr>
              <w:spacing w:before="40" w:after="40"/>
              <w:rPr>
                <w:rFonts w:eastAsia="Roboto" w:cs="Arial"/>
                <w:szCs w:val="20"/>
              </w:rPr>
            </w:pPr>
            <w:proofErr w:type="spellStart"/>
            <w:r w:rsidRPr="000239CE">
              <w:rPr>
                <w:rFonts w:eastAsia="Roboto" w:cs="Arial"/>
                <w:szCs w:val="20"/>
              </w:rPr>
              <w:t>has_signature</w:t>
            </w:r>
            <w:proofErr w:type="spellEnd"/>
            <w:r w:rsidRPr="000239CE">
              <w:rPr>
                <w:rFonts w:eastAsia="Roboto" w:cs="Arial"/>
                <w:szCs w:val="20"/>
              </w:rPr>
              <w:t xml:space="preserve">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A2FBAB2" w14:textId="77777777">
            <w:pPr>
              <w:spacing w:before="40" w:after="40"/>
              <w:rPr>
                <w:rFonts w:eastAsia="Roboto" w:cs="Arial"/>
                <w:szCs w:val="20"/>
              </w:rPr>
            </w:pPr>
            <w:r w:rsidRPr="000239CE">
              <w:rPr>
                <w:rFonts w:eastAsia="Roboto" w:cs="Arial"/>
                <w:szCs w:val="20"/>
              </w:rPr>
              <w:t xml:space="preserve">BOOLEAN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419F30A"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28D9F32" w14:textId="77777777">
            <w:pPr>
              <w:spacing w:before="40" w:after="40"/>
              <w:rPr>
                <w:rFonts w:cs="Arial"/>
                <w:szCs w:val="20"/>
              </w:rPr>
            </w:pPr>
            <w:r w:rsidRPr="000239CE">
              <w:rPr>
                <w:rFonts w:cs="Arial"/>
                <w:szCs w:val="20"/>
              </w:rPr>
              <w:t xml:space="preserve">Don’t know what this represents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6E2135D3" w14:textId="77777777">
            <w:pPr>
              <w:spacing w:before="40" w:after="40"/>
              <w:rPr>
                <w:rFonts w:cs="Arial"/>
                <w:szCs w:val="20"/>
              </w:rPr>
            </w:pPr>
            <w:r w:rsidRPr="000239CE">
              <w:rPr>
                <w:rFonts w:cs="Arial"/>
                <w:szCs w:val="20"/>
              </w:rPr>
              <w:t xml:space="preserve"> </w:t>
            </w:r>
          </w:p>
        </w:tc>
      </w:tr>
      <w:tr w:rsidRPr="000239CE" w:rsidR="008466C3" w:rsidTr="001304A0" w14:paraId="3B688609"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FF99285" w14:textId="77777777">
            <w:pPr>
              <w:spacing w:before="40" w:after="40"/>
              <w:rPr>
                <w:rFonts w:eastAsia="Roboto" w:cs="Arial"/>
                <w:szCs w:val="20"/>
              </w:rPr>
            </w:pPr>
            <w:r w:rsidRPr="000239CE">
              <w:rPr>
                <w:rFonts w:eastAsia="Roboto" w:cs="Arial"/>
                <w:szCs w:val="20"/>
              </w:rPr>
              <w:t xml:space="preserve">md5_digest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4476B336"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18C5EF9E" w14:textId="77777777">
            <w:pPr>
              <w:spacing w:before="40" w:after="40"/>
              <w:rPr>
                <w:rFonts w:eastAsia="Roboto" w:cs="Arial"/>
                <w:szCs w:val="20"/>
              </w:rPr>
            </w:pPr>
            <w:r w:rsidRPr="000239CE">
              <w:rPr>
                <w:rFonts w:eastAsia="Roboto" w:cs="Arial"/>
                <w:szCs w:val="20"/>
              </w:rPr>
              <w:t xml:space="preserve">REQUIRED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7C86416F" w14:textId="77777777">
            <w:pPr>
              <w:spacing w:before="40" w:after="40"/>
              <w:rPr>
                <w:rFonts w:cs="Arial"/>
                <w:szCs w:val="20"/>
              </w:rPr>
            </w:pPr>
            <w:r w:rsidRPr="000239CE">
              <w:rPr>
                <w:rFonts w:cs="Arial"/>
                <w:szCs w:val="20"/>
              </w:rPr>
              <w:t xml:space="preserve">Hash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458932A4" w14:textId="77777777">
            <w:pPr>
              <w:spacing w:before="40" w:after="40"/>
              <w:rPr>
                <w:rFonts w:cs="Arial"/>
                <w:szCs w:val="20"/>
              </w:rPr>
            </w:pPr>
            <w:r w:rsidRPr="000239CE">
              <w:rPr>
                <w:rFonts w:cs="Arial"/>
                <w:szCs w:val="20"/>
              </w:rPr>
              <w:t xml:space="preserve"> </w:t>
            </w:r>
          </w:p>
        </w:tc>
      </w:tr>
      <w:tr w:rsidRPr="000239CE" w:rsidR="008466C3" w:rsidTr="001304A0" w14:paraId="57D99DDC" w14:textId="77777777">
        <w:trPr>
          <w:trHeight w:val="300"/>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33EAD38C" w14:textId="77777777">
            <w:pPr>
              <w:spacing w:before="40" w:after="40"/>
              <w:rPr>
                <w:rFonts w:eastAsia="Roboto" w:cs="Arial"/>
                <w:szCs w:val="20"/>
              </w:rPr>
            </w:pPr>
            <w:r w:rsidRPr="000239CE">
              <w:rPr>
                <w:rFonts w:eastAsia="Roboto" w:cs="Arial"/>
                <w:szCs w:val="20"/>
              </w:rPr>
              <w:t xml:space="preserve">sha256_digest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2C27840"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098C19A7"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EC0CC72" w14:textId="77777777">
            <w:pPr>
              <w:spacing w:before="40" w:after="40"/>
              <w:rPr>
                <w:rFonts w:cs="Arial"/>
                <w:szCs w:val="20"/>
              </w:rPr>
            </w:pPr>
            <w:r w:rsidRPr="000239CE">
              <w:rPr>
                <w:rFonts w:cs="Arial"/>
                <w:szCs w:val="20"/>
              </w:rPr>
              <w:t xml:space="preserve">Hash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257014C5" w14:textId="77777777">
            <w:pPr>
              <w:spacing w:before="40" w:after="40"/>
              <w:rPr>
                <w:rFonts w:cs="Arial"/>
                <w:szCs w:val="20"/>
              </w:rPr>
            </w:pPr>
            <w:r w:rsidRPr="000239CE">
              <w:rPr>
                <w:rFonts w:cs="Arial"/>
                <w:szCs w:val="20"/>
              </w:rPr>
              <w:t xml:space="preserve"> </w:t>
            </w:r>
          </w:p>
        </w:tc>
      </w:tr>
      <w:tr w:rsidRPr="000239CE" w:rsidR="008466C3" w:rsidTr="001304A0" w14:paraId="45E0F1F9" w14:textId="77777777">
        <w:trPr>
          <w:trHeight w:val="315"/>
        </w:trPr>
        <w:tc>
          <w:tcPr>
            <w:tcW w:w="20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5289E806" w14:textId="77777777">
            <w:pPr>
              <w:spacing w:before="40" w:after="40"/>
              <w:rPr>
                <w:rFonts w:eastAsia="Roboto" w:cs="Arial"/>
                <w:szCs w:val="20"/>
              </w:rPr>
            </w:pPr>
            <w:r w:rsidRPr="000239CE">
              <w:rPr>
                <w:rFonts w:eastAsia="Roboto" w:cs="Arial"/>
                <w:szCs w:val="20"/>
              </w:rPr>
              <w:t xml:space="preserve">blake2_256_digest </w:t>
            </w:r>
          </w:p>
        </w:tc>
        <w:tc>
          <w:tcPr>
            <w:tcW w:w="11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0F9705A0" w14:textId="77777777">
            <w:pPr>
              <w:spacing w:before="40" w:after="40"/>
              <w:rPr>
                <w:rFonts w:eastAsia="Roboto" w:cs="Arial"/>
                <w:szCs w:val="20"/>
              </w:rPr>
            </w:pPr>
            <w:r w:rsidRPr="000239CE">
              <w:rPr>
                <w:rFonts w:eastAsia="Roboto" w:cs="Arial"/>
                <w:szCs w:val="20"/>
              </w:rPr>
              <w:t xml:space="preserve">STRING </w:t>
            </w:r>
          </w:p>
        </w:tc>
        <w:tc>
          <w:tcPr>
            <w:tcW w:w="10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tcPr>
          <w:p w:rsidRPr="000239CE" w:rsidR="008466C3" w:rsidP="001304A0" w:rsidRDefault="008466C3" w14:paraId="2FBF7DA1" w14:textId="77777777">
            <w:pPr>
              <w:spacing w:before="40" w:after="40"/>
              <w:rPr>
                <w:rFonts w:eastAsia="Roboto" w:cs="Arial"/>
                <w:szCs w:val="20"/>
              </w:rPr>
            </w:pPr>
            <w:r w:rsidRPr="000239CE">
              <w:rPr>
                <w:rFonts w:eastAsia="Roboto" w:cs="Arial"/>
                <w:szCs w:val="20"/>
              </w:rPr>
              <w:t xml:space="preserve">NULLABLE </w:t>
            </w:r>
          </w:p>
        </w:tc>
        <w:tc>
          <w:tcPr>
            <w:tcW w:w="34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vAlign w:val="center"/>
          </w:tcPr>
          <w:p w:rsidRPr="000239CE" w:rsidR="008466C3" w:rsidP="001304A0" w:rsidRDefault="008466C3" w14:paraId="60434D4C" w14:textId="77777777">
            <w:pPr>
              <w:spacing w:before="40" w:after="40"/>
              <w:rPr>
                <w:rFonts w:cs="Arial"/>
                <w:szCs w:val="20"/>
              </w:rPr>
            </w:pPr>
            <w:r w:rsidRPr="000239CE">
              <w:rPr>
                <w:rFonts w:cs="Arial"/>
                <w:szCs w:val="20"/>
              </w:rPr>
              <w:t xml:space="preserve">Hash </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0" w:type="dxa"/>
              <w:left w:w="0" w:type="dxa"/>
              <w:bottom w:w="0" w:type="dxa"/>
              <w:right w:w="0" w:type="dxa"/>
            </w:tcMar>
            <w:vAlign w:val="center"/>
          </w:tcPr>
          <w:p w:rsidRPr="000239CE" w:rsidR="008466C3" w:rsidP="001304A0" w:rsidRDefault="008466C3" w14:paraId="10F94536" w14:textId="77777777">
            <w:pPr>
              <w:spacing w:before="40" w:after="40"/>
              <w:rPr>
                <w:rFonts w:cs="Arial"/>
                <w:szCs w:val="20"/>
              </w:rPr>
            </w:pPr>
            <w:r w:rsidRPr="000239CE">
              <w:rPr>
                <w:rFonts w:cs="Arial"/>
                <w:szCs w:val="20"/>
              </w:rPr>
              <w:t xml:space="preserve"> </w:t>
            </w:r>
          </w:p>
        </w:tc>
      </w:tr>
    </w:tbl>
    <w:p w:rsidR="008466C3" w:rsidP="008466C3" w:rsidRDefault="008466C3" w14:paraId="61AFB0A0" w14:textId="77777777"/>
    <w:p w:rsidR="008466C3" w:rsidP="008466C3" w:rsidRDefault="008466C3" w14:paraId="2C17DBCB" w14:textId="77777777">
      <w:r>
        <w:t>Caveats</w:t>
      </w:r>
    </w:p>
    <w:p w:rsidR="008466C3" w:rsidP="008466C3" w:rsidRDefault="008466C3" w14:paraId="2A57C347" w14:textId="77777777">
      <w:r>
        <w:t xml:space="preserve">In addition to the caveats listed in the background above, Linehaul suffered from a bug which caused it to significantly under-report </w:t>
      </w:r>
      <w:proofErr w:type="gramStart"/>
      <w:r>
        <w:t>download</w:t>
      </w:r>
      <w:proofErr w:type="gramEnd"/>
      <w:r>
        <w:t xml:space="preserve"> statistics prior to July 26, 2018. Downloads before this date are proportionally accurate (</w:t>
      </w:r>
      <w:proofErr w:type="gramStart"/>
      <w:r>
        <w:t>e.g.</w:t>
      </w:r>
      <w:proofErr w:type="gramEnd"/>
      <w:r>
        <w:t xml:space="preserve"> the percentage of Python 2 vs. Python 3 downloads) but total numbers are lower than actual by an order of magnitude. [</w:t>
      </w:r>
      <w:hyperlink r:id="rId48">
        <w:r w:rsidRPr="4EDEFB1F">
          <w:rPr>
            <w:color w:val="1155CC"/>
            <w:u w:val="single"/>
          </w:rPr>
          <w:t>Source</w:t>
        </w:r>
      </w:hyperlink>
      <w:r>
        <w:t>]</w:t>
      </w:r>
    </w:p>
    <w:p w:rsidR="008466C3" w:rsidP="008466C3" w:rsidRDefault="008466C3" w14:paraId="03EB4E0B" w14:textId="77777777"/>
    <w:p w:rsidRPr="000239CE" w:rsidR="008466C3" w:rsidP="008466C3" w:rsidRDefault="008466C3" w14:paraId="751DA7E7" w14:textId="77777777">
      <w:pPr>
        <w:pStyle w:val="Heading2"/>
        <w:rPr>
          <w:rFonts w:ascii="Arial" w:hAnsi="Arial" w:cs="Arial"/>
        </w:rPr>
      </w:pPr>
      <w:r w:rsidRPr="000239CE">
        <w:rPr>
          <w:rFonts w:ascii="Arial" w:hAnsi="Arial" w:cs="Arial"/>
        </w:rPr>
        <w:t xml:space="preserve">Table 2 - File Downloads </w:t>
      </w:r>
    </w:p>
    <w:p w:rsidR="008466C3" w:rsidP="008466C3" w:rsidRDefault="008466C3" w14:paraId="0DBF33B2" w14:textId="77777777">
      <w:r>
        <w:t xml:space="preserve">Name indented according to nesting. I believe this data is in JSON format. </w:t>
      </w:r>
    </w:p>
    <w:tbl>
      <w:tblPr>
        <w:tblW w:w="0" w:type="auto"/>
        <w:tblBorders>
          <w:top w:val="single" w:color="808080" w:themeColor="background1" w:themeShade="80" w:sz="6" w:space="0"/>
          <w:left w:val="single" w:color="808080" w:themeColor="background1" w:themeShade="80" w:sz="6" w:space="0"/>
          <w:bottom w:val="single" w:color="808080" w:themeColor="background1" w:themeShade="80" w:sz="6" w:space="0"/>
          <w:right w:val="single" w:color="808080" w:themeColor="background1" w:themeShade="80" w:sz="6" w:space="0"/>
          <w:insideH w:val="single" w:color="808080" w:themeColor="background1" w:themeShade="80" w:sz="6" w:space="0"/>
          <w:insideV w:val="single" w:color="808080" w:themeColor="background1" w:themeShade="80" w:sz="6" w:space="0"/>
        </w:tblBorders>
        <w:tblLook w:val="0600" w:firstRow="0" w:lastRow="0" w:firstColumn="0" w:lastColumn="0" w:noHBand="1" w:noVBand="1"/>
      </w:tblPr>
      <w:tblGrid>
        <w:gridCol w:w="2175"/>
        <w:gridCol w:w="1620"/>
        <w:gridCol w:w="1455"/>
        <w:gridCol w:w="1455"/>
        <w:gridCol w:w="1455"/>
      </w:tblGrid>
      <w:tr w:rsidR="008466C3" w:rsidTr="001304A0" w14:paraId="673CF301" w14:textId="77777777">
        <w:trPr>
          <w:trHeight w:val="31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7B2EE0FE" w14:textId="77777777">
            <w:pPr>
              <w:ind w:left="-20"/>
              <w:jc w:val="center"/>
              <w:rPr>
                <w:rFonts w:eastAsia="Roboto" w:cs="Arial"/>
                <w:szCs w:val="20"/>
              </w:rPr>
            </w:pPr>
            <w:r w:rsidRPr="00266EB3">
              <w:rPr>
                <w:rFonts w:eastAsia="Roboto" w:cs="Arial"/>
                <w:b/>
                <w:bCs/>
                <w:szCs w:val="20"/>
                <w:u w:val="single"/>
              </w:rPr>
              <w:t>name</w:t>
            </w:r>
            <w:r w:rsidRPr="00266EB3">
              <w:rPr>
                <w:rFonts w:eastAsia="Roboto" w:cs="Arial"/>
                <w:szCs w:val="20"/>
              </w:rPr>
              <w:t xml:space="preserve">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507A6C5B" w14:textId="77777777">
            <w:pPr>
              <w:ind w:left="-20"/>
              <w:jc w:val="center"/>
              <w:rPr>
                <w:rFonts w:eastAsia="Roboto" w:cs="Arial"/>
                <w:szCs w:val="20"/>
              </w:rPr>
            </w:pPr>
            <w:r w:rsidRPr="00266EB3">
              <w:rPr>
                <w:rFonts w:eastAsia="Roboto" w:cs="Arial"/>
                <w:b/>
                <w:bCs/>
                <w:szCs w:val="20"/>
                <w:u w:val="single"/>
              </w:rPr>
              <w:t>Type</w:t>
            </w: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039BB11C" w14:textId="77777777">
            <w:pPr>
              <w:ind w:left="-20"/>
              <w:jc w:val="center"/>
              <w:rPr>
                <w:rFonts w:eastAsia="Roboto" w:cs="Arial"/>
                <w:szCs w:val="20"/>
              </w:rPr>
            </w:pPr>
            <w:r w:rsidRPr="00266EB3">
              <w:rPr>
                <w:rFonts w:eastAsia="Roboto" w:cs="Arial"/>
                <w:b/>
                <w:bCs/>
                <w:szCs w:val="20"/>
                <w:u w:val="single"/>
              </w:rPr>
              <w:t>Mode</w:t>
            </w: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06E62EAE" w14:textId="77777777">
            <w:pPr>
              <w:ind w:left="-20"/>
              <w:jc w:val="center"/>
              <w:rPr>
                <w:rFonts w:eastAsia="Roboto" w:cs="Arial"/>
                <w:szCs w:val="20"/>
              </w:rPr>
            </w:pPr>
            <w:r w:rsidRPr="00266EB3">
              <w:rPr>
                <w:rFonts w:eastAsia="Roboto" w:cs="Arial"/>
                <w:b/>
                <w:bCs/>
                <w:szCs w:val="20"/>
                <w:u w:val="single"/>
              </w:rPr>
              <w:t>Description</w:t>
            </w: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479982D5" w14:textId="77777777">
            <w:pPr>
              <w:ind w:left="-20"/>
              <w:jc w:val="center"/>
              <w:rPr>
                <w:rFonts w:ascii="Roboto" w:hAnsi="Roboto" w:eastAsia="Roboto" w:cs="Roboto"/>
                <w:szCs w:val="20"/>
              </w:rPr>
            </w:pPr>
            <w:r w:rsidRPr="4EDEFB1F">
              <w:rPr>
                <w:rFonts w:ascii="Roboto" w:hAnsi="Roboto" w:eastAsia="Roboto" w:cs="Roboto"/>
                <w:b/>
                <w:bCs/>
                <w:szCs w:val="20"/>
                <w:u w:val="single"/>
              </w:rPr>
              <w:t>Potential Use</w:t>
            </w:r>
            <w:r w:rsidRPr="4EDEFB1F">
              <w:rPr>
                <w:rFonts w:ascii="Roboto" w:hAnsi="Roboto" w:eastAsia="Roboto" w:cs="Roboto"/>
                <w:szCs w:val="20"/>
              </w:rPr>
              <w:t xml:space="preserve"> </w:t>
            </w:r>
          </w:p>
        </w:tc>
      </w:tr>
      <w:tr w:rsidR="008466C3" w:rsidTr="001304A0" w14:paraId="2A071B9D"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28434E19" w14:textId="77777777">
            <w:pPr>
              <w:ind w:left="-20"/>
              <w:rPr>
                <w:rFonts w:eastAsia="Roboto" w:cs="Arial"/>
                <w:szCs w:val="20"/>
              </w:rPr>
            </w:pPr>
            <w:r w:rsidRPr="00266EB3">
              <w:rPr>
                <w:rFonts w:eastAsia="Roboto" w:cs="Arial"/>
                <w:szCs w:val="20"/>
              </w:rPr>
              <w:t xml:space="preserve">timestamp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3917DBAA" w14:textId="77777777">
            <w:pPr>
              <w:ind w:left="-20"/>
              <w:rPr>
                <w:rFonts w:eastAsia="Roboto" w:cs="Arial"/>
                <w:szCs w:val="20"/>
              </w:rPr>
            </w:pPr>
            <w:r w:rsidRPr="00266EB3">
              <w:rPr>
                <w:rFonts w:eastAsia="Roboto" w:cs="Arial"/>
                <w:szCs w:val="20"/>
              </w:rPr>
              <w:t xml:space="preserve">TIMESTAMP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6352E6A4" w14:textId="77777777">
            <w:pPr>
              <w:ind w:left="-20"/>
              <w:rPr>
                <w:rFonts w:eastAsia="Roboto" w:cs="Arial"/>
                <w:szCs w:val="20"/>
              </w:rPr>
            </w:pPr>
            <w:r w:rsidRPr="00266EB3">
              <w:rPr>
                <w:rFonts w:eastAsia="Roboto" w:cs="Arial"/>
                <w:szCs w:val="20"/>
              </w:rPr>
              <w:t xml:space="preserve">REQUIRED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7E671244"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5334C219"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3333036A"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6DBB2A67" w14:textId="77777777">
            <w:pPr>
              <w:ind w:left="-20"/>
              <w:rPr>
                <w:rFonts w:eastAsia="Roboto" w:cs="Arial"/>
                <w:szCs w:val="20"/>
              </w:rPr>
            </w:pPr>
            <w:proofErr w:type="spellStart"/>
            <w:r w:rsidRPr="00266EB3">
              <w:rPr>
                <w:rFonts w:eastAsia="Roboto" w:cs="Arial"/>
                <w:szCs w:val="20"/>
              </w:rPr>
              <w:t>country_code</w:t>
            </w:r>
            <w:proofErr w:type="spellEnd"/>
            <w:r w:rsidRPr="00266EB3">
              <w:rPr>
                <w:rFonts w:eastAsia="Roboto" w:cs="Arial"/>
                <w:szCs w:val="20"/>
              </w:rPr>
              <w:t xml:space="preserve">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40569F7D"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563151CE"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3D1C2C0B"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7CD28486"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505240DA"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4716C15D" w14:textId="77777777">
            <w:pPr>
              <w:ind w:left="-20"/>
              <w:rPr>
                <w:rFonts w:eastAsia="Roboto" w:cs="Arial"/>
                <w:szCs w:val="20"/>
              </w:rPr>
            </w:pPr>
            <w:proofErr w:type="spellStart"/>
            <w:r w:rsidRPr="00266EB3">
              <w:rPr>
                <w:rFonts w:eastAsia="Roboto" w:cs="Arial"/>
                <w:szCs w:val="20"/>
              </w:rPr>
              <w:t>url</w:t>
            </w:r>
            <w:proofErr w:type="spellEnd"/>
            <w:r w:rsidRPr="00266EB3">
              <w:rPr>
                <w:rFonts w:eastAsia="Roboto" w:cs="Arial"/>
                <w:szCs w:val="20"/>
              </w:rPr>
              <w:t xml:space="preserve">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4F04EE0B"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0B2CECFF" w14:textId="77777777">
            <w:pPr>
              <w:ind w:left="-20"/>
              <w:rPr>
                <w:rFonts w:eastAsia="Roboto" w:cs="Arial"/>
                <w:szCs w:val="20"/>
              </w:rPr>
            </w:pPr>
            <w:r w:rsidRPr="00266EB3">
              <w:rPr>
                <w:rFonts w:eastAsia="Roboto" w:cs="Arial"/>
                <w:szCs w:val="20"/>
              </w:rPr>
              <w:t xml:space="preserve">REQUIRED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558CB3AC"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11D5C0CD"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646B2E11"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7E8ED6DD" w14:textId="77777777">
            <w:pPr>
              <w:ind w:left="-20"/>
              <w:rPr>
                <w:rFonts w:eastAsia="Roboto" w:cs="Arial"/>
                <w:szCs w:val="20"/>
              </w:rPr>
            </w:pPr>
            <w:r w:rsidRPr="00266EB3">
              <w:rPr>
                <w:rFonts w:eastAsia="Roboto" w:cs="Arial"/>
                <w:szCs w:val="20"/>
              </w:rPr>
              <w:t xml:space="preserve">project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48D5DD29"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4F9257EB" w14:textId="77777777">
            <w:pPr>
              <w:ind w:left="-20"/>
              <w:rPr>
                <w:rFonts w:eastAsia="Roboto" w:cs="Arial"/>
                <w:szCs w:val="20"/>
              </w:rPr>
            </w:pPr>
            <w:r w:rsidRPr="00266EB3">
              <w:rPr>
                <w:rFonts w:eastAsia="Roboto" w:cs="Arial"/>
                <w:szCs w:val="20"/>
              </w:rPr>
              <w:t xml:space="preserve">REQUIRED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3C43AD09" w14:textId="77777777">
            <w:pPr>
              <w:ind w:left="-20"/>
              <w:rPr>
                <w:rFonts w:eastAsia="Roboto" w:cs="Arial"/>
                <w:szCs w:val="20"/>
              </w:rPr>
            </w:pPr>
            <w:r w:rsidRPr="00266EB3">
              <w:rPr>
                <w:rFonts w:eastAsia="Roboto" w:cs="Arial"/>
                <w:szCs w:val="20"/>
              </w:rPr>
              <w:t xml:space="preserve"> Project name</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0B5203DF"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69442291"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7ED33AE2" w14:textId="77777777">
            <w:pPr>
              <w:ind w:left="-20"/>
              <w:rPr>
                <w:rFonts w:eastAsia="Roboto" w:cs="Arial"/>
                <w:szCs w:val="20"/>
              </w:rPr>
            </w:pPr>
            <w:r w:rsidRPr="00266EB3">
              <w:rPr>
                <w:rFonts w:eastAsia="Roboto" w:cs="Arial"/>
                <w:szCs w:val="20"/>
              </w:rPr>
              <w:t xml:space="preserve">file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0886E1D9" w14:textId="77777777">
            <w:pPr>
              <w:ind w:left="-20"/>
              <w:rPr>
                <w:rFonts w:eastAsia="Roboto" w:cs="Arial"/>
                <w:szCs w:val="20"/>
              </w:rPr>
            </w:pPr>
            <w:r w:rsidRPr="00266EB3">
              <w:rPr>
                <w:rFonts w:eastAsia="Roboto" w:cs="Arial"/>
                <w:szCs w:val="20"/>
              </w:rPr>
              <w:t xml:space="preserve">RECORD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3992EB1E" w14:textId="77777777">
            <w:pPr>
              <w:ind w:left="-20"/>
              <w:rPr>
                <w:rFonts w:eastAsia="Roboto" w:cs="Arial"/>
                <w:szCs w:val="20"/>
              </w:rPr>
            </w:pPr>
            <w:r w:rsidRPr="00266EB3">
              <w:rPr>
                <w:rFonts w:eastAsia="Roboto" w:cs="Arial"/>
                <w:szCs w:val="20"/>
              </w:rPr>
              <w:t xml:space="preserve">REQUIRED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5452BAF5"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04DB39C6"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11466DE5"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75EEF302" w14:textId="77777777">
            <w:pPr>
              <w:ind w:left="-20"/>
              <w:rPr>
                <w:rFonts w:eastAsia="Roboto" w:cs="Arial"/>
                <w:szCs w:val="20"/>
              </w:rPr>
            </w:pPr>
            <w:r w:rsidRPr="00266EB3">
              <w:rPr>
                <w:rFonts w:eastAsia="Roboto" w:cs="Arial"/>
                <w:szCs w:val="20"/>
              </w:rPr>
              <w:t xml:space="preserve">    filename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6AED87DD"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3582181B"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5AE39029"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671E5241"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6B996636"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55F29B58" w14:textId="77777777">
            <w:pPr>
              <w:ind w:left="-20"/>
              <w:rPr>
                <w:rFonts w:eastAsia="Roboto" w:cs="Arial"/>
                <w:szCs w:val="20"/>
              </w:rPr>
            </w:pPr>
            <w:r w:rsidRPr="00266EB3">
              <w:rPr>
                <w:rFonts w:eastAsia="Roboto" w:cs="Arial"/>
                <w:szCs w:val="20"/>
              </w:rPr>
              <w:t xml:space="preserve">    project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573E5ECD"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0EC7C487"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20CB31A8"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2E3CBFDE"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5804042B"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76F31927" w14:textId="77777777">
            <w:pPr>
              <w:ind w:left="-20"/>
              <w:rPr>
                <w:rFonts w:eastAsia="Roboto" w:cs="Arial"/>
                <w:szCs w:val="20"/>
              </w:rPr>
            </w:pPr>
            <w:r w:rsidRPr="00266EB3">
              <w:rPr>
                <w:rFonts w:eastAsia="Roboto" w:cs="Arial"/>
                <w:szCs w:val="20"/>
              </w:rPr>
              <w:t xml:space="preserve">    version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6718F0F7"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42E1210D"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51BDCA16"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78FE8A13"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26125093"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2D20DCD5" w14:textId="77777777">
            <w:pPr>
              <w:ind w:left="-20"/>
              <w:rPr>
                <w:rFonts w:eastAsia="Roboto" w:cs="Arial"/>
                <w:szCs w:val="20"/>
              </w:rPr>
            </w:pPr>
            <w:r w:rsidRPr="00266EB3">
              <w:rPr>
                <w:rFonts w:eastAsia="Roboto" w:cs="Arial"/>
                <w:szCs w:val="20"/>
              </w:rPr>
              <w:t xml:space="preserve">    type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60C4B0D7"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74C123A9"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3081F864"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0522E0AF"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3EC765C6"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27A9D751" w14:textId="77777777">
            <w:pPr>
              <w:ind w:left="-20"/>
              <w:rPr>
                <w:rFonts w:eastAsia="Roboto" w:cs="Arial"/>
                <w:szCs w:val="20"/>
              </w:rPr>
            </w:pPr>
            <w:r w:rsidRPr="00266EB3">
              <w:rPr>
                <w:rFonts w:eastAsia="Roboto" w:cs="Arial"/>
                <w:szCs w:val="20"/>
              </w:rPr>
              <w:t xml:space="preserve">details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39B615F1" w14:textId="77777777">
            <w:pPr>
              <w:ind w:left="-20"/>
              <w:rPr>
                <w:rFonts w:eastAsia="Roboto" w:cs="Arial"/>
                <w:szCs w:val="20"/>
              </w:rPr>
            </w:pPr>
            <w:r w:rsidRPr="00266EB3">
              <w:rPr>
                <w:rFonts w:eastAsia="Roboto" w:cs="Arial"/>
                <w:szCs w:val="20"/>
              </w:rPr>
              <w:t xml:space="preserve">RECORD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19749E63"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29ECFBA8"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037F1EA6"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64F4FFF8"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029841DD" w14:textId="77777777">
            <w:pPr>
              <w:ind w:left="-20"/>
              <w:rPr>
                <w:rFonts w:eastAsia="Roboto" w:cs="Arial"/>
                <w:szCs w:val="20"/>
              </w:rPr>
            </w:pPr>
            <w:r w:rsidRPr="00266EB3">
              <w:rPr>
                <w:rFonts w:eastAsia="Roboto" w:cs="Arial"/>
                <w:szCs w:val="20"/>
              </w:rPr>
              <w:t xml:space="preserve">    installer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2623621A" w14:textId="77777777">
            <w:pPr>
              <w:ind w:left="-20"/>
              <w:rPr>
                <w:rFonts w:eastAsia="Roboto" w:cs="Arial"/>
                <w:szCs w:val="20"/>
              </w:rPr>
            </w:pPr>
            <w:r w:rsidRPr="00266EB3">
              <w:rPr>
                <w:rFonts w:eastAsia="Roboto" w:cs="Arial"/>
                <w:szCs w:val="20"/>
              </w:rPr>
              <w:t xml:space="preserve">RECORD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3677365F"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166DAA77"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08314371"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2298A3B7"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260CB698" w14:textId="77777777">
            <w:pPr>
              <w:ind w:left="-20"/>
              <w:rPr>
                <w:rFonts w:eastAsia="Roboto" w:cs="Arial"/>
                <w:szCs w:val="20"/>
              </w:rPr>
            </w:pPr>
            <w:r w:rsidRPr="00266EB3">
              <w:rPr>
                <w:rFonts w:eastAsia="Roboto" w:cs="Arial"/>
                <w:szCs w:val="20"/>
              </w:rPr>
              <w:t xml:space="preserve">        name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50C5B577"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4BCF84AD"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7321B0A5" w14:textId="77777777">
            <w:pPr>
              <w:ind w:left="-20"/>
              <w:rPr>
                <w:rFonts w:eastAsia="Roboto" w:cs="Arial"/>
                <w:szCs w:val="20"/>
              </w:rPr>
            </w:pPr>
            <w:r w:rsidRPr="00266EB3">
              <w:rPr>
                <w:rFonts w:eastAsia="Roboto" w:cs="Arial"/>
                <w:szCs w:val="20"/>
              </w:rPr>
              <w:t xml:space="preserve"> Name of installer</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6E8294F0"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0ABBA71D"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54CD65F1" w14:textId="77777777">
            <w:pPr>
              <w:ind w:left="-20"/>
              <w:rPr>
                <w:rFonts w:eastAsia="Roboto" w:cs="Arial"/>
                <w:szCs w:val="20"/>
              </w:rPr>
            </w:pPr>
            <w:r w:rsidRPr="00266EB3">
              <w:rPr>
                <w:rFonts w:eastAsia="Roboto" w:cs="Arial"/>
                <w:szCs w:val="20"/>
              </w:rPr>
              <w:t xml:space="preserve">        version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66CCACCF"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550E6E5E"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25ACFEF1"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78BD2183"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5B6D5107"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5C06B536" w14:textId="77777777">
            <w:pPr>
              <w:ind w:left="-20"/>
              <w:rPr>
                <w:rFonts w:eastAsia="Roboto" w:cs="Arial"/>
                <w:szCs w:val="20"/>
              </w:rPr>
            </w:pPr>
            <w:r w:rsidRPr="00266EB3">
              <w:rPr>
                <w:rFonts w:eastAsia="Roboto" w:cs="Arial"/>
                <w:szCs w:val="20"/>
              </w:rPr>
              <w:t xml:space="preserve">    python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0862C2DF"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4FDA87DA"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0D9AA1CC"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003DBC4C"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04D0A0E9"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0BCA53D6" w14:textId="77777777">
            <w:pPr>
              <w:ind w:left="-20"/>
              <w:rPr>
                <w:rFonts w:eastAsia="Roboto" w:cs="Arial"/>
                <w:szCs w:val="20"/>
              </w:rPr>
            </w:pPr>
            <w:r w:rsidRPr="00266EB3">
              <w:rPr>
                <w:rFonts w:eastAsia="Roboto" w:cs="Arial"/>
                <w:szCs w:val="20"/>
              </w:rPr>
              <w:t xml:space="preserve">    implementation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6BFEF5E2" w14:textId="77777777">
            <w:pPr>
              <w:ind w:left="-20"/>
              <w:rPr>
                <w:rFonts w:eastAsia="Roboto" w:cs="Arial"/>
                <w:szCs w:val="20"/>
              </w:rPr>
            </w:pPr>
            <w:r w:rsidRPr="00266EB3">
              <w:rPr>
                <w:rFonts w:eastAsia="Roboto" w:cs="Arial"/>
                <w:szCs w:val="20"/>
              </w:rPr>
              <w:t xml:space="preserve">RECORD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2F2BC155"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3CA4B8D0"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1652E2B9"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44E81565"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52B9CBFB" w14:textId="77777777">
            <w:pPr>
              <w:ind w:left="-20"/>
              <w:rPr>
                <w:rFonts w:eastAsia="Roboto" w:cs="Arial"/>
                <w:szCs w:val="20"/>
              </w:rPr>
            </w:pPr>
            <w:r w:rsidRPr="00266EB3">
              <w:rPr>
                <w:rFonts w:eastAsia="Roboto" w:cs="Arial"/>
                <w:szCs w:val="20"/>
              </w:rPr>
              <w:t xml:space="preserve">        name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3CD34502"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100B3BFD"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1A091FB8"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6B12A245"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119FF183"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1689A5ED" w14:textId="77777777">
            <w:pPr>
              <w:ind w:left="-20"/>
              <w:rPr>
                <w:rFonts w:eastAsia="Roboto" w:cs="Arial"/>
                <w:szCs w:val="20"/>
              </w:rPr>
            </w:pPr>
            <w:r w:rsidRPr="00266EB3">
              <w:rPr>
                <w:rFonts w:eastAsia="Roboto" w:cs="Arial"/>
                <w:szCs w:val="20"/>
              </w:rPr>
              <w:t xml:space="preserve">        version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39AF2D98"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1074F86A"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726AA5F7"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006DDC10"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6DE2CF16"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4000DBB3" w14:textId="77777777">
            <w:pPr>
              <w:ind w:left="-20"/>
              <w:rPr>
                <w:rFonts w:eastAsia="Roboto" w:cs="Arial"/>
                <w:szCs w:val="20"/>
              </w:rPr>
            </w:pPr>
            <w:r w:rsidRPr="00266EB3">
              <w:rPr>
                <w:rFonts w:eastAsia="Roboto" w:cs="Arial"/>
                <w:szCs w:val="20"/>
              </w:rPr>
              <w:t xml:space="preserve">    distro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7BF92E57" w14:textId="77777777">
            <w:pPr>
              <w:ind w:left="-20"/>
              <w:rPr>
                <w:rFonts w:eastAsia="Roboto" w:cs="Arial"/>
                <w:szCs w:val="20"/>
              </w:rPr>
            </w:pPr>
            <w:r w:rsidRPr="00266EB3">
              <w:rPr>
                <w:rFonts w:eastAsia="Roboto" w:cs="Arial"/>
                <w:szCs w:val="20"/>
              </w:rPr>
              <w:t xml:space="preserve">RECORD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2173ACB4"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6DB53AD9"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5C9F7F48"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3C9782E2"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312F6858" w14:textId="77777777">
            <w:pPr>
              <w:ind w:left="-20"/>
              <w:rPr>
                <w:rFonts w:eastAsia="Roboto" w:cs="Arial"/>
                <w:szCs w:val="20"/>
              </w:rPr>
            </w:pPr>
            <w:r w:rsidRPr="00266EB3">
              <w:rPr>
                <w:rFonts w:eastAsia="Roboto" w:cs="Arial"/>
                <w:szCs w:val="20"/>
              </w:rPr>
              <w:t xml:space="preserve">        name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02C2BA6F"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0376EC3A"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04510D85"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34806460"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647D8DF6"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1B84DA0A" w14:textId="77777777">
            <w:pPr>
              <w:ind w:left="-20"/>
              <w:rPr>
                <w:rFonts w:eastAsia="Roboto" w:cs="Arial"/>
                <w:szCs w:val="20"/>
              </w:rPr>
            </w:pPr>
            <w:r w:rsidRPr="00266EB3">
              <w:rPr>
                <w:rFonts w:eastAsia="Roboto" w:cs="Arial"/>
                <w:szCs w:val="20"/>
              </w:rPr>
              <w:t xml:space="preserve">        version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52AD857A"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65E67CF9"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56554CA0"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21696CBF"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100189FA"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3FBC0782" w14:textId="77777777">
            <w:pPr>
              <w:ind w:left="-20"/>
              <w:rPr>
                <w:rFonts w:eastAsia="Roboto" w:cs="Arial"/>
                <w:szCs w:val="20"/>
              </w:rPr>
            </w:pPr>
            <w:r w:rsidRPr="00266EB3">
              <w:rPr>
                <w:rFonts w:eastAsia="Roboto" w:cs="Arial"/>
                <w:szCs w:val="20"/>
              </w:rPr>
              <w:t xml:space="preserve">        id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2B78EAB5"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58D0EB7B"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61E6C3B2"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6CEE60B9"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25E0F697"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2616FD89" w14:textId="77777777">
            <w:pPr>
              <w:ind w:left="-20"/>
              <w:rPr>
                <w:rFonts w:eastAsia="Roboto" w:cs="Arial"/>
                <w:szCs w:val="20"/>
              </w:rPr>
            </w:pPr>
            <w:r w:rsidRPr="00266EB3">
              <w:rPr>
                <w:rFonts w:eastAsia="Roboto" w:cs="Arial"/>
                <w:szCs w:val="20"/>
              </w:rPr>
              <w:t xml:space="preserve">        </w:t>
            </w:r>
            <w:proofErr w:type="spellStart"/>
            <w:r w:rsidRPr="00266EB3">
              <w:rPr>
                <w:rFonts w:eastAsia="Roboto" w:cs="Arial"/>
                <w:szCs w:val="20"/>
              </w:rPr>
              <w:t>libc</w:t>
            </w:r>
            <w:proofErr w:type="spellEnd"/>
            <w:r w:rsidRPr="00266EB3">
              <w:rPr>
                <w:rFonts w:eastAsia="Roboto" w:cs="Arial"/>
                <w:szCs w:val="20"/>
              </w:rPr>
              <w:t xml:space="preserve">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5B092FB5" w14:textId="77777777">
            <w:pPr>
              <w:ind w:left="-20"/>
              <w:rPr>
                <w:rFonts w:eastAsia="Roboto" w:cs="Arial"/>
                <w:szCs w:val="20"/>
              </w:rPr>
            </w:pPr>
            <w:r w:rsidRPr="00266EB3">
              <w:rPr>
                <w:rFonts w:eastAsia="Roboto" w:cs="Arial"/>
                <w:szCs w:val="20"/>
              </w:rPr>
              <w:t xml:space="preserve">RECORD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0A7822C6"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3DDACE9C"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0E3517DB"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5CE3279D"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4260C404" w14:textId="77777777">
            <w:pPr>
              <w:ind w:left="-20"/>
              <w:rPr>
                <w:rFonts w:eastAsia="Roboto" w:cs="Arial"/>
                <w:szCs w:val="20"/>
              </w:rPr>
            </w:pPr>
            <w:r w:rsidRPr="00266EB3">
              <w:rPr>
                <w:rFonts w:eastAsia="Roboto" w:cs="Arial"/>
                <w:szCs w:val="20"/>
              </w:rPr>
              <w:t xml:space="preserve">            lib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154C9A08"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36BDF0CF"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2FCC0F1D"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426CA42D"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32E78F83"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1173A700" w14:textId="77777777">
            <w:pPr>
              <w:ind w:left="-20"/>
              <w:rPr>
                <w:rFonts w:eastAsia="Roboto" w:cs="Arial"/>
                <w:szCs w:val="20"/>
              </w:rPr>
            </w:pPr>
            <w:r w:rsidRPr="00266EB3">
              <w:rPr>
                <w:rFonts w:eastAsia="Roboto" w:cs="Arial"/>
                <w:szCs w:val="20"/>
              </w:rPr>
              <w:t xml:space="preserve">            version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1CDA733C"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03837C2C"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663F6060"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28612C27"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3979C7FC"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78796908" w14:textId="77777777">
            <w:pPr>
              <w:ind w:left="-20"/>
              <w:rPr>
                <w:rFonts w:eastAsia="Roboto" w:cs="Arial"/>
                <w:szCs w:val="20"/>
              </w:rPr>
            </w:pPr>
            <w:r w:rsidRPr="00266EB3">
              <w:rPr>
                <w:rFonts w:eastAsia="Roboto" w:cs="Arial"/>
                <w:szCs w:val="20"/>
              </w:rPr>
              <w:t xml:space="preserve">    system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64BF4CF1" w14:textId="77777777">
            <w:pPr>
              <w:ind w:left="-20"/>
              <w:rPr>
                <w:rFonts w:eastAsia="Roboto" w:cs="Arial"/>
                <w:szCs w:val="20"/>
              </w:rPr>
            </w:pPr>
            <w:r w:rsidRPr="00266EB3">
              <w:rPr>
                <w:rFonts w:eastAsia="Roboto" w:cs="Arial"/>
                <w:szCs w:val="20"/>
              </w:rPr>
              <w:t xml:space="preserve">RECORD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19F7AF44"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4E0B84E4"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2AF5F9B8"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097F171F"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0FF9D49C" w14:textId="77777777">
            <w:pPr>
              <w:ind w:left="-20"/>
              <w:rPr>
                <w:rFonts w:eastAsia="Roboto" w:cs="Arial"/>
                <w:szCs w:val="20"/>
              </w:rPr>
            </w:pPr>
            <w:r w:rsidRPr="00266EB3">
              <w:rPr>
                <w:rFonts w:eastAsia="Roboto" w:cs="Arial"/>
                <w:szCs w:val="20"/>
              </w:rPr>
              <w:t xml:space="preserve">        name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7E5E11C6"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79DCE677"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2A826814"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67DFA30D"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56F65411"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6BA6BB3A" w14:textId="77777777">
            <w:pPr>
              <w:ind w:left="-20"/>
              <w:rPr>
                <w:rFonts w:eastAsia="Roboto" w:cs="Arial"/>
                <w:szCs w:val="20"/>
              </w:rPr>
            </w:pPr>
            <w:r w:rsidRPr="00266EB3">
              <w:rPr>
                <w:rFonts w:eastAsia="Roboto" w:cs="Arial"/>
                <w:szCs w:val="20"/>
              </w:rPr>
              <w:t xml:space="preserve">        release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76699E65"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4CEE927C"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77767A62"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1741EB8E"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66E5A765"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4303F3D5" w14:textId="77777777">
            <w:pPr>
              <w:ind w:left="-20"/>
              <w:rPr>
                <w:rFonts w:eastAsia="Roboto" w:cs="Arial"/>
                <w:szCs w:val="20"/>
              </w:rPr>
            </w:pPr>
            <w:r w:rsidRPr="00266EB3">
              <w:rPr>
                <w:rFonts w:eastAsia="Roboto" w:cs="Arial"/>
                <w:szCs w:val="20"/>
              </w:rPr>
              <w:t xml:space="preserve">    </w:t>
            </w:r>
            <w:proofErr w:type="spellStart"/>
            <w:r w:rsidRPr="00266EB3">
              <w:rPr>
                <w:rFonts w:eastAsia="Roboto" w:cs="Arial"/>
                <w:szCs w:val="20"/>
              </w:rPr>
              <w:t>cpu</w:t>
            </w:r>
            <w:proofErr w:type="spellEnd"/>
            <w:r w:rsidRPr="00266EB3">
              <w:rPr>
                <w:rFonts w:eastAsia="Roboto" w:cs="Arial"/>
                <w:szCs w:val="20"/>
              </w:rPr>
              <w:t xml:space="preserve">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09ADFC30"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72B06DB0"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756CF83D"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707C2D60"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1D7DBE7A"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1353C0B6" w14:textId="77777777">
            <w:pPr>
              <w:ind w:left="-20"/>
              <w:rPr>
                <w:rFonts w:eastAsia="Roboto" w:cs="Arial"/>
                <w:szCs w:val="20"/>
              </w:rPr>
            </w:pPr>
            <w:r w:rsidRPr="00266EB3">
              <w:rPr>
                <w:rFonts w:eastAsia="Roboto" w:cs="Arial"/>
                <w:szCs w:val="20"/>
              </w:rPr>
              <w:t xml:space="preserve">    </w:t>
            </w:r>
            <w:proofErr w:type="spellStart"/>
            <w:r w:rsidRPr="00266EB3">
              <w:rPr>
                <w:rFonts w:eastAsia="Roboto" w:cs="Arial"/>
                <w:szCs w:val="20"/>
              </w:rPr>
              <w:t>openssl_version</w:t>
            </w:r>
            <w:proofErr w:type="spellEnd"/>
            <w:r w:rsidRPr="00266EB3">
              <w:rPr>
                <w:rFonts w:eastAsia="Roboto" w:cs="Arial"/>
                <w:szCs w:val="20"/>
              </w:rPr>
              <w:t xml:space="preserve">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0F14B2A1"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281579EB"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5AF30562"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382278B6"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54E75CAF"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7C01186C" w14:textId="77777777">
            <w:pPr>
              <w:ind w:left="-20"/>
              <w:rPr>
                <w:rFonts w:eastAsia="Roboto" w:cs="Arial"/>
                <w:szCs w:val="20"/>
              </w:rPr>
            </w:pPr>
            <w:r w:rsidRPr="00266EB3">
              <w:rPr>
                <w:rFonts w:eastAsia="Roboto" w:cs="Arial"/>
                <w:szCs w:val="20"/>
              </w:rPr>
              <w:t xml:space="preserve">    </w:t>
            </w:r>
            <w:proofErr w:type="spellStart"/>
            <w:r w:rsidRPr="00266EB3">
              <w:rPr>
                <w:rFonts w:eastAsia="Roboto" w:cs="Arial"/>
                <w:szCs w:val="20"/>
              </w:rPr>
              <w:t>setuptools_version</w:t>
            </w:r>
            <w:proofErr w:type="spellEnd"/>
            <w:r w:rsidRPr="00266EB3">
              <w:rPr>
                <w:rFonts w:eastAsia="Roboto" w:cs="Arial"/>
                <w:szCs w:val="20"/>
              </w:rPr>
              <w:t xml:space="preserve">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5112D9B9"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5B377D06"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7AC441D1"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561DEBAE"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7EF3A7CD" w14:textId="77777777">
        <w:trPr>
          <w:trHeight w:val="7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4ADB83AF" w14:textId="77777777">
            <w:pPr>
              <w:ind w:left="-20"/>
              <w:rPr>
                <w:rFonts w:eastAsia="Roboto" w:cs="Arial"/>
                <w:szCs w:val="20"/>
              </w:rPr>
            </w:pPr>
            <w:proofErr w:type="spellStart"/>
            <w:r w:rsidRPr="00266EB3">
              <w:rPr>
                <w:rFonts w:eastAsia="Roboto" w:cs="Arial"/>
                <w:szCs w:val="20"/>
              </w:rPr>
              <w:t>tls_protocol</w:t>
            </w:r>
            <w:proofErr w:type="spellEnd"/>
            <w:r w:rsidRPr="00266EB3">
              <w:rPr>
                <w:rFonts w:eastAsia="Roboto" w:cs="Arial"/>
                <w:szCs w:val="20"/>
              </w:rPr>
              <w:t xml:space="preserve">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6257AFCE"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59006CDE" w14:textId="77777777">
            <w:pPr>
              <w:ind w:left="-20"/>
              <w:rPr>
                <w:rFonts w:eastAsia="Roboto" w:cs="Arial"/>
                <w:szCs w:val="20"/>
              </w:rPr>
            </w:pPr>
            <w:r w:rsidRPr="00266EB3">
              <w:rPr>
                <w:rFonts w:eastAsia="Roboto" w:cs="Arial"/>
                <w:szCs w:val="20"/>
              </w:rPr>
              <w:t xml:space="preserve">NULLABLE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005D643B"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19DAEE46" w14:textId="77777777">
            <w:pPr>
              <w:ind w:left="-20"/>
              <w:rPr>
                <w:rFonts w:ascii="Roboto" w:hAnsi="Roboto" w:eastAsia="Roboto" w:cs="Roboto"/>
                <w:szCs w:val="20"/>
              </w:rPr>
            </w:pPr>
            <w:r w:rsidRPr="4EDEFB1F">
              <w:rPr>
                <w:rFonts w:ascii="Roboto" w:hAnsi="Roboto" w:eastAsia="Roboto" w:cs="Roboto"/>
                <w:szCs w:val="20"/>
              </w:rPr>
              <w:t xml:space="preserve"> </w:t>
            </w:r>
          </w:p>
        </w:tc>
      </w:tr>
      <w:tr w:rsidR="008466C3" w:rsidTr="001304A0" w14:paraId="279D8147" w14:textId="77777777">
        <w:trPr>
          <w:trHeight w:val="435"/>
        </w:trPr>
        <w:tc>
          <w:tcPr>
            <w:tcW w:w="21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647970C4" w14:textId="77777777">
            <w:pPr>
              <w:ind w:left="-20"/>
              <w:rPr>
                <w:rFonts w:eastAsia="Roboto" w:cs="Arial"/>
                <w:szCs w:val="20"/>
              </w:rPr>
            </w:pPr>
            <w:proofErr w:type="spellStart"/>
            <w:r w:rsidRPr="00266EB3">
              <w:rPr>
                <w:rFonts w:eastAsia="Roboto" w:cs="Arial"/>
                <w:szCs w:val="20"/>
              </w:rPr>
              <w:t>tls_cipher</w:t>
            </w:r>
            <w:proofErr w:type="spellEnd"/>
            <w:r w:rsidRPr="00266EB3">
              <w:rPr>
                <w:rFonts w:eastAsia="Roboto" w:cs="Arial"/>
                <w:szCs w:val="20"/>
              </w:rPr>
              <w:t xml:space="preserve"> </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21E80704" w14:textId="77777777">
            <w:pPr>
              <w:ind w:left="-20"/>
              <w:rPr>
                <w:rFonts w:eastAsia="Roboto" w:cs="Arial"/>
                <w:szCs w:val="20"/>
              </w:rPr>
            </w:pPr>
            <w:r w:rsidRPr="00266EB3">
              <w:rPr>
                <w:rFonts w:eastAsia="Roboto" w:cs="Arial"/>
                <w:szCs w:val="20"/>
              </w:rPr>
              <w:t xml:space="preserve">STRING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5D61E8F0" w14:textId="77777777">
            <w:pPr>
              <w:ind w:left="-20"/>
              <w:rPr>
                <w:rFonts w:eastAsia="Roboto" w:cs="Arial"/>
                <w:szCs w:val="20"/>
              </w:rPr>
            </w:pPr>
            <w:r w:rsidRPr="00266EB3">
              <w:rPr>
                <w:rFonts w:eastAsia="Roboto" w:cs="Arial"/>
                <w:szCs w:val="20"/>
              </w:rPr>
              <w:t xml:space="preserve">NULLAB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66EB3" w:rsidR="008466C3" w:rsidP="001304A0" w:rsidRDefault="008466C3" w14:paraId="103219C7" w14:textId="77777777">
            <w:pPr>
              <w:ind w:left="-20"/>
              <w:rPr>
                <w:rFonts w:eastAsia="Roboto" w:cs="Arial"/>
                <w:szCs w:val="20"/>
              </w:rPr>
            </w:pPr>
            <w:r w:rsidRPr="00266EB3">
              <w:rPr>
                <w:rFonts w:eastAsia="Roboto" w:cs="Arial"/>
                <w:szCs w:val="20"/>
              </w:rPr>
              <w:t xml:space="preserve"> </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008466C3" w:rsidP="001304A0" w:rsidRDefault="008466C3" w14:paraId="6D13B1EB" w14:textId="77777777">
            <w:pPr>
              <w:ind w:left="-20"/>
              <w:rPr>
                <w:rFonts w:ascii="Roboto" w:hAnsi="Roboto" w:eastAsia="Roboto" w:cs="Roboto"/>
                <w:szCs w:val="20"/>
              </w:rPr>
            </w:pPr>
          </w:p>
        </w:tc>
      </w:tr>
    </w:tbl>
    <w:p w:rsidR="008466C3" w:rsidP="008466C3" w:rsidRDefault="008466C3" w14:paraId="607552D6" w14:textId="77777777"/>
    <w:p w:rsidRPr="0096384D" w:rsidR="00C74177" w:rsidP="0096384D" w:rsidRDefault="00C74177" w14:paraId="7CC72656" w14:textId="77777777"/>
    <w:sectPr w:rsidRPr="0096384D" w:rsidR="00C74177" w:rsidSect="009A44DA">
      <w:type w:val="continuous"/>
      <w:pgSz w:w="12240" w:h="15840" w:orient="portrait"/>
      <w:pgMar w:top="1440" w:right="1440" w:bottom="1440" w:left="1440" w:header="720" w:footer="720" w:gutter="0"/>
      <w:cols w:space="720"/>
      <w:docGrid w:linePitch="360"/>
      <w:headerReference w:type="default" r:id="R8d58c2b82fe04037"/>
      <w:footerReference w:type="default" r:id="R88b6c138f1a44ff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A" w:author="Author" w:id="17">
    <w:p w:rsidR="5C0DA487" w:rsidRDefault="5C0DA487" w14:paraId="00C975A8" w14:textId="74EF1F3E">
      <w:pPr>
        <w:pStyle w:val="CommentText"/>
      </w:pPr>
      <w:r>
        <w:t>Be consistent. I've seen "metadata", "Metadata" and "meta-data"</w:t>
      </w:r>
      <w:r>
        <w:rPr>
          <w:rStyle w:val="CommentReference"/>
        </w:rPr>
        <w:annotationRef/>
      </w:r>
    </w:p>
  </w:comment>
  <w:comment w:initials="A" w:author="Author" w:id="25">
    <w:p w:rsidR="5C0DA487" w:rsidRDefault="5C0DA487" w14:paraId="757FCA21" w14:textId="11AC14ED">
      <w:pPr>
        <w:pStyle w:val="CommentText"/>
      </w:pPr>
      <w:r>
        <w:t>This seems a little too technical and specific to be included in the final writeup, but if this just an update then it might be fine.</w:t>
      </w:r>
      <w:r>
        <w:rPr>
          <w:rStyle w:val="CommentReference"/>
        </w:rPr>
        <w:annotationRef/>
      </w:r>
    </w:p>
  </w:comment>
  <w:comment w:initials="A" w:author="Author" w:id="26">
    <w:p w:rsidR="5C0DA487" w:rsidRDefault="5C0DA487" w14:paraId="63B11272" w14:textId="7AF3D84F">
      <w:pPr>
        <w:pStyle w:val="CommentText"/>
      </w:pPr>
      <w:r>
        <w:t>Not sure what this means. Is this a typo or can you explain what exploded means?</w:t>
      </w:r>
      <w:r>
        <w:rPr>
          <w:rStyle w:val="CommentReference"/>
        </w:rPr>
        <w:annotationRef/>
      </w:r>
    </w:p>
  </w:comment>
  <w:comment w:initials="A" w:author="Author" w:id="36">
    <w:p w:rsidR="5C0DA487" w:rsidRDefault="5C0DA487" w14:paraId="157672E2" w14:textId="3345EC41">
      <w:pPr>
        <w:pStyle w:val="CommentText"/>
      </w:pPr>
      <w:r>
        <w:t xml:space="preserve">I would not include the original email or author data. I would replace </w:t>
      </w:r>
      <w:proofErr w:type="gramStart"/>
      <w:r>
        <w:t>all of</w:t>
      </w:r>
      <w:proofErr w:type="gramEnd"/>
      <w:r>
        <w:t xml:space="preserve"> the names (before the @ sign) with "anonymous." There is no real advantage to disclosing users' personal information while there are many downsides.</w:t>
      </w:r>
      <w:r>
        <w:rPr>
          <w:rStyle w:val="CommentReference"/>
        </w:rPr>
        <w:annotationRef/>
      </w:r>
    </w:p>
  </w:comment>
  <w:comment w:initials="A" w:author="Author" w:id="37">
    <w:p w:rsidR="5C0DA487" w:rsidRDefault="5C0DA487" w14:paraId="1201C09A" w14:textId="31532906">
      <w:pPr>
        <w:pStyle w:val="CommentText"/>
      </w:pPr>
      <w:r>
        <w:t xml:space="preserve">You need to write up a full methods section for this that is at least 1-2 paragraphs. Saying someone else did wouldn't be enough. The networks paper I posted in Slack on Nov 18th has a great methods section that you could borrow </w:t>
      </w:r>
      <w:proofErr w:type="gramStart"/>
      <w:r>
        <w:t>from</w:t>
      </w:r>
      <w:proofErr w:type="gramEnd"/>
      <w:r>
        <w:t xml:space="preserve"> and I could help you edit if you have questions.</w:t>
      </w:r>
      <w:r>
        <w:rPr>
          <w:rStyle w:val="CommentReference"/>
        </w:rPr>
        <w:annotationRef/>
      </w:r>
    </w:p>
  </w:comment>
  <w:comment w:initials="A" w:author="Author" w:id="48">
    <w:p w:rsidR="5C0DA487" w:rsidRDefault="5C0DA487" w14:paraId="17CDF759" w14:textId="56D036E5">
      <w:pPr>
        <w:pStyle w:val="CommentText"/>
      </w:pPr>
      <w:r>
        <w:t>Used resulting in the last sentence.</w:t>
      </w:r>
      <w:r>
        <w:rPr>
          <w:rStyle w:val="CommentReference"/>
        </w:rPr>
        <w:annotationRef/>
      </w:r>
    </w:p>
  </w:comment>
  <w:comment w:initials="A" w:author="Author" w:id="49">
    <w:p w:rsidR="5C0DA487" w:rsidRDefault="5C0DA487" w14:paraId="373D3D73" w14:textId="4162C3BF">
      <w:pPr>
        <w:pStyle w:val="CommentText"/>
      </w:pPr>
      <w:r>
        <w:t xml:space="preserve">You guys should probably remove </w:t>
      </w:r>
      <w:proofErr w:type="gramStart"/>
      <w:r>
        <w:t>all of</w:t>
      </w:r>
      <w:proofErr w:type="gramEnd"/>
      <w:r>
        <w:t xml:space="preserve"> the "loops" from the network. That means that you should filter all rows where ctr1 == ctr2. </w:t>
      </w:r>
      <w:r>
        <w:rPr>
          <w:rStyle w:val="CommentReference"/>
        </w:rPr>
        <w:annotationRef/>
      </w:r>
    </w:p>
  </w:comment>
  <w:comment w:initials="A" w:author="Author" w:id="50">
    <w:p w:rsidR="5C0DA487" w:rsidRDefault="5C0DA487" w14:paraId="7F41F52D" w14:textId="6A4CC2AC">
      <w:pPr>
        <w:pStyle w:val="CommentText"/>
      </w:pPr>
      <w:r>
        <w:t>It is not clear to me why this would need to be done. If the repo is named pandas-</w:t>
      </w:r>
      <w:proofErr w:type="spellStart"/>
      <w:r>
        <w:t>abc</w:t>
      </w:r>
      <w:proofErr w:type="spellEnd"/>
      <w:r>
        <w:t xml:space="preserve"> or pandas-123 then it is quite possibly a different repo altogether. How did you validate that these were </w:t>
      </w:r>
      <w:proofErr w:type="gramStart"/>
      <w:r>
        <w:t>actually the</w:t>
      </w:r>
      <w:proofErr w:type="gramEnd"/>
      <w:r>
        <w:t xml:space="preserve"> exact same repos? If you cannot validate </w:t>
      </w:r>
      <w:proofErr w:type="gramStart"/>
      <w:r>
        <w:t>this</w:t>
      </w:r>
      <w:proofErr w:type="gramEnd"/>
      <w:r>
        <w:t xml:space="preserve"> then you are consolidating multiple forked or cloned repositories that are not the same.</w:t>
      </w:r>
      <w:r>
        <w:rPr>
          <w:rStyle w:val="CommentReference"/>
        </w:rPr>
        <w:annotationRef/>
      </w:r>
    </w:p>
  </w:comment>
  <w:comment w:initials="A" w:author="Author" w:id="51">
    <w:p w:rsidR="5C0DA487" w:rsidRDefault="5C0DA487" w14:paraId="287A4361" w14:textId="6EBD5806">
      <w:pPr>
        <w:pStyle w:val="CommentText"/>
      </w:pPr>
      <w:proofErr w:type="gramStart"/>
      <w:r>
        <w:t>So</w:t>
      </w:r>
      <w:proofErr w:type="gramEnd"/>
      <w:r>
        <w:t xml:space="preserve"> you decided to keep all versions separate? It's not clear to me why you'd want to do that when your networks do not contain versions. They only contain packages, which means you probably want to report downloads to match your networks. </w:t>
      </w:r>
      <w:r>
        <w:rPr>
          <w:rStyle w:val="CommentReference"/>
        </w:rPr>
        <w:annotationRef/>
      </w:r>
    </w:p>
  </w:comment>
  <w:comment w:initials="A" w:author="Author" w:id="52">
    <w:p w:rsidR="5C0DA487" w:rsidRDefault="5C0DA487" w14:paraId="45149A4B" w14:textId="50194F9E">
      <w:pPr>
        <w:pStyle w:val="CommentText"/>
      </w:pPr>
      <w:r>
        <w:t>You may want to consider writing a bit of a setup sentence to motivate why you are doing these analyses and what we benefit to learn. You may also want to integrate past literature for your final paper.</w:t>
      </w:r>
      <w:r>
        <w:rPr>
          <w:rStyle w:val="CommentReference"/>
        </w:rPr>
        <w:annotationRef/>
      </w:r>
    </w:p>
  </w:comment>
  <w:comment w:initials="A" w:author="Author" w:id="53">
    <w:p w:rsidR="5C0DA487" w:rsidRDefault="5C0DA487" w14:paraId="111662B6" w14:textId="2BA2EED6">
      <w:pPr>
        <w:pStyle w:val="CommentText"/>
      </w:pPr>
      <w:proofErr w:type="gramStart"/>
      <w:r>
        <w:t>Again</w:t>
      </w:r>
      <w:proofErr w:type="gramEnd"/>
      <w:r>
        <w:t xml:space="preserve"> make sure you standardize "Python" so they are all the same.</w:t>
      </w:r>
      <w:r>
        <w:rPr>
          <w:rStyle w:val="CommentReference"/>
        </w:rPr>
        <w:annotationRef/>
      </w:r>
    </w:p>
  </w:comment>
  <w:comment w:initials="A" w:author="Author" w:id="54">
    <w:p w:rsidR="5C0DA487" w:rsidRDefault="5C0DA487" w14:paraId="126B550F" w14:textId="59CFE716">
      <w:pPr>
        <w:pStyle w:val="CommentText"/>
      </w:pPr>
      <w:r>
        <w:t xml:space="preserve">If you are going to list out a table like </w:t>
      </w:r>
      <w:proofErr w:type="gramStart"/>
      <w:r>
        <w:t>this</w:t>
      </w:r>
      <w:proofErr w:type="gramEnd"/>
      <w:r>
        <w:t xml:space="preserve"> then I would suggest that you also add a short description of what the package does. Otherwise only include the chart.</w:t>
      </w:r>
      <w:r>
        <w:rPr>
          <w:rStyle w:val="CommentReference"/>
        </w:rPr>
        <w:annotationRef/>
      </w:r>
    </w:p>
  </w:comment>
  <w:comment w:initials="A" w:author="Author" w:id="55">
    <w:p w:rsidR="5C0DA487" w:rsidRDefault="5C0DA487" w14:paraId="513BEFAA" w14:textId="4C3562CF">
      <w:pPr>
        <w:pStyle w:val="CommentText"/>
      </w:pPr>
      <w:r>
        <w:t xml:space="preserve">Again, if you list all the packages out tell us what they do. I'm not familiar with most of these packages listed as top dependencies so it would </w:t>
      </w:r>
      <w:proofErr w:type="gramStart"/>
      <w:r>
        <w:t>actually be</w:t>
      </w:r>
      <w:proofErr w:type="gramEnd"/>
      <w:r>
        <w:t xml:space="preserve"> quite helpful to know what they do.</w:t>
      </w:r>
      <w:r>
        <w:rPr>
          <w:rStyle w:val="CommentReference"/>
        </w:rPr>
        <w:annotationRef/>
      </w:r>
    </w:p>
  </w:comment>
  <w:comment w:initials="A" w:author="Author" w:id="56">
    <w:p w:rsidR="5C0DA487" w:rsidRDefault="5C0DA487" w14:paraId="1D1F3D0A" w14:textId="53D26ACC">
      <w:pPr>
        <w:pStyle w:val="CommentText"/>
      </w:pPr>
      <w:r>
        <w:t xml:space="preserve">Hm this is </w:t>
      </w:r>
      <w:proofErr w:type="gramStart"/>
      <w:r>
        <w:t>interesting</w:t>
      </w:r>
      <w:proofErr w:type="gramEnd"/>
      <w:r>
        <w:t xml:space="preserve"> but it does not really fit here. You said in the methods above you were only interested in GitHub data anyways. Thus, you may just want to reduce this to one sentence you mention in passing up in the methods to better justify why you only included GitHub repos in your network analysis.</w:t>
      </w:r>
      <w:r>
        <w:rPr>
          <w:rStyle w:val="CommentReference"/>
        </w:rPr>
        <w:annotationRef/>
      </w:r>
    </w:p>
  </w:comment>
  <w:comment w:initials="A" w:author="Author" w:id="57">
    <w:p w:rsidR="5C0DA487" w:rsidRDefault="5C0DA487" w14:paraId="71D85BD0" w14:textId="7FF1FCF9">
      <w:pPr>
        <w:pStyle w:val="CommentText"/>
      </w:pPr>
      <w:r>
        <w:t xml:space="preserve">We can talk about your approach to visualizing the networks more on Monday </w:t>
      </w:r>
      <w:proofErr w:type="gramStart"/>
      <w:r>
        <w:t>night</w:t>
      </w:r>
      <w:proofErr w:type="gramEnd"/>
      <w:r>
        <w:t xml:space="preserve"> but I don't think these "ego networks" (i.e. networks with only one package at the center) are the way to do it. </w:t>
      </w:r>
      <w:r>
        <w:rPr>
          <w:rStyle w:val="CommentReference"/>
        </w:rPr>
        <w:annotationRef/>
      </w:r>
    </w:p>
    <w:p w:rsidR="5C0DA487" w:rsidRDefault="5C0DA487" w14:paraId="34A6A421" w14:textId="159E1CBC">
      <w:pPr>
        <w:pStyle w:val="CommentText"/>
      </w:pPr>
    </w:p>
    <w:p w:rsidR="5C0DA487" w:rsidRDefault="5C0DA487" w14:paraId="379653E6" w14:textId="179C57FC">
      <w:pPr>
        <w:pStyle w:val="CommentText"/>
      </w:pPr>
      <w:r>
        <w:t xml:space="preserve">It would be much more interesting to reduce your "seeds" down to the top 10 or 15 packages and then visualize the network after that. Then you can </w:t>
      </w:r>
      <w:proofErr w:type="gramStart"/>
      <w:r>
        <w:t>actually find</w:t>
      </w:r>
      <w:proofErr w:type="gramEnd"/>
      <w:r>
        <w:t xml:space="preserve"> something pretty interesting. There are many other approaches to take and Gizem may have stronger feelings about how to do this so we can learn about that tonight.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C975A8" w15:done="0"/>
  <w15:commentEx w15:paraId="757FCA21" w15:done="0"/>
  <w15:commentEx w15:paraId="63B11272" w15:done="0"/>
  <w15:commentEx w15:paraId="157672E2" w15:done="0"/>
  <w15:commentEx w15:paraId="1201C09A" w15:done="0"/>
  <w15:commentEx w15:paraId="17CDF759" w15:done="0"/>
  <w15:commentEx w15:paraId="373D3D73" w15:done="0"/>
  <w15:commentEx w15:paraId="7F41F52D" w15:done="0"/>
  <w15:commentEx w15:paraId="287A4361" w15:done="0"/>
  <w15:commentEx w15:paraId="45149A4B" w15:done="0"/>
  <w15:commentEx w15:paraId="111662B6" w15:done="0"/>
  <w15:commentEx w15:paraId="126B550F" w15:done="0"/>
  <w15:commentEx w15:paraId="513BEFAA" w15:done="0"/>
  <w15:commentEx w15:paraId="1D1F3D0A" w15:done="0"/>
  <w15:commentEx w15:paraId="379653E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C975A8" w16cid:durableId="6B76B96D"/>
  <w16cid:commentId w16cid:paraId="757FCA21" w16cid:durableId="1284AC40"/>
  <w16cid:commentId w16cid:paraId="63B11272" w16cid:durableId="3EEBE53F"/>
  <w16cid:commentId w16cid:paraId="157672E2" w16cid:durableId="75115327"/>
  <w16cid:commentId w16cid:paraId="1201C09A" w16cid:durableId="218A132D"/>
  <w16cid:commentId w16cid:paraId="17CDF759" w16cid:durableId="33DF8ACE"/>
  <w16cid:commentId w16cid:paraId="373D3D73" w16cid:durableId="29E433AD"/>
  <w16cid:commentId w16cid:paraId="7F41F52D" w16cid:durableId="362592D2"/>
  <w16cid:commentId w16cid:paraId="287A4361" w16cid:durableId="0A51FA57"/>
  <w16cid:commentId w16cid:paraId="45149A4B" w16cid:durableId="5BD9971E"/>
  <w16cid:commentId w16cid:paraId="111662B6" w16cid:durableId="500950E1"/>
  <w16cid:commentId w16cid:paraId="126B550F" w16cid:durableId="409B08D9"/>
  <w16cid:commentId w16cid:paraId="513BEFAA" w16cid:durableId="7A84D222"/>
  <w16cid:commentId w16cid:paraId="1D1F3D0A" w16cid:durableId="2B3222C9"/>
  <w16cid:commentId w16cid:paraId="379653E6" w16cid:durableId="55E6D7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87542" w:rsidRDefault="00587542" w14:paraId="0F2A7A3A" w14:textId="77777777">
      <w:pPr>
        <w:spacing w:before="0" w:after="0"/>
      </w:pPr>
      <w:r>
        <w:separator/>
      </w:r>
    </w:p>
    <w:p w:rsidR="00587542" w:rsidRDefault="00587542" w14:paraId="6B9FB4BF" w14:textId="77777777"/>
  </w:endnote>
  <w:endnote w:type="continuationSeparator" w:id="0">
    <w:p w:rsidR="00587542" w:rsidRDefault="00587542" w14:paraId="57DA4F92" w14:textId="77777777">
      <w:pPr>
        <w:spacing w:before="0" w:after="0"/>
      </w:pPr>
      <w:r>
        <w:continuationSeparator/>
      </w:r>
    </w:p>
    <w:p w:rsidR="00587542" w:rsidRDefault="00587542" w14:paraId="6D2B6735" w14:textId="77777777"/>
  </w:endnote>
  <w:endnote w:type="continuationNotice" w:id="1">
    <w:p w:rsidR="00587542" w:rsidRDefault="00587542" w14:paraId="26711F57" w14:textId="77777777">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auto"/>
    <w:pitch w:val="variable"/>
    <w:sig w:usb0="E00002FF" w:usb1="5000785B" w:usb2="00000000" w:usb3="00000000" w:csb0="0000019F" w:csb1="00000000"/>
  </w:font>
  <w:font w:name="Lucida Grande">
    <w:altName w:val="Segoe UI"/>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Roboto">
    <w:altName w:val="Arial"/>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03F29440" w:rsidTr="03F29440" w14:paraId="00FA7448">
      <w:tc>
        <w:tcPr>
          <w:tcW w:w="3120" w:type="dxa"/>
          <w:tcMar/>
        </w:tcPr>
        <w:p w:rsidR="03F29440" w:rsidP="03F29440" w:rsidRDefault="03F29440" w14:paraId="27C6FAC0" w14:textId="67633580">
          <w:pPr>
            <w:pStyle w:val="Header"/>
            <w:bidi w:val="0"/>
            <w:ind w:left="-115"/>
            <w:jc w:val="left"/>
            <w:rPr>
              <w:rFonts w:ascii="Arial" w:hAnsi="Arial" w:eastAsia="Times New Roman" w:cs="Times New Roman"/>
              <w:sz w:val="20"/>
              <w:szCs w:val="20"/>
            </w:rPr>
          </w:pPr>
        </w:p>
      </w:tc>
      <w:tc>
        <w:tcPr>
          <w:tcW w:w="3120" w:type="dxa"/>
          <w:tcMar/>
        </w:tcPr>
        <w:p w:rsidR="03F29440" w:rsidP="03F29440" w:rsidRDefault="03F29440" w14:paraId="2E5B0A62" w14:textId="7E06B88D">
          <w:pPr>
            <w:pStyle w:val="Header"/>
            <w:bidi w:val="0"/>
            <w:jc w:val="center"/>
            <w:rPr>
              <w:rFonts w:ascii="Arial" w:hAnsi="Arial" w:eastAsia="Times New Roman" w:cs="Times New Roman"/>
              <w:sz w:val="20"/>
              <w:szCs w:val="20"/>
            </w:rPr>
          </w:pPr>
          <w:r w:rsidRPr="03F29440">
            <w:rPr>
              <w:rFonts w:ascii="Arial" w:hAnsi="Arial" w:eastAsia="Times New Roman" w:cs="Times New Roman"/>
              <w:sz w:val="20"/>
              <w:szCs w:val="20"/>
            </w:rPr>
            <w:fldChar w:fldCharType="begin"/>
          </w:r>
          <w:r>
            <w:instrText xml:space="preserve">PAGE</w:instrText>
          </w:r>
          <w:r>
            <w:fldChar w:fldCharType="separate"/>
          </w:r>
          <w:r w:rsidRPr="03F29440">
            <w:rPr>
              <w:rFonts w:ascii="Arial" w:hAnsi="Arial" w:eastAsia="Times New Roman" w:cs="Times New Roman"/>
              <w:sz w:val="20"/>
              <w:szCs w:val="20"/>
            </w:rPr>
            <w:fldChar w:fldCharType="end"/>
          </w:r>
        </w:p>
      </w:tc>
      <w:tc>
        <w:tcPr>
          <w:tcW w:w="3120" w:type="dxa"/>
          <w:tcMar/>
        </w:tcPr>
        <w:p w:rsidR="03F29440" w:rsidP="03F29440" w:rsidRDefault="03F29440" w14:paraId="789CAC67" w14:textId="1A03C84D">
          <w:pPr>
            <w:pStyle w:val="Header"/>
            <w:bidi w:val="0"/>
            <w:ind w:right="-115"/>
            <w:jc w:val="right"/>
            <w:rPr>
              <w:rFonts w:ascii="Arial" w:hAnsi="Arial" w:eastAsia="Times New Roman" w:cs="Times New Roman"/>
              <w:sz w:val="20"/>
              <w:szCs w:val="20"/>
            </w:rPr>
          </w:pPr>
        </w:p>
      </w:tc>
    </w:tr>
  </w:tbl>
  <w:p w:rsidR="03F29440" w:rsidP="03F29440" w:rsidRDefault="03F29440" w14:paraId="36F8581F" w14:textId="43B8EF88">
    <w:pPr>
      <w:pStyle w:val="Footer"/>
      <w:bidi w:val="0"/>
      <w:rPr>
        <w:rFonts w:ascii="Arial" w:hAnsi="Arial" w:eastAsia="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87542" w:rsidRDefault="00587542" w14:paraId="34A3F615" w14:textId="77777777">
      <w:pPr>
        <w:spacing w:before="0" w:after="0"/>
      </w:pPr>
      <w:r>
        <w:separator/>
      </w:r>
    </w:p>
    <w:p w:rsidR="00587542" w:rsidRDefault="00587542" w14:paraId="11245FDE" w14:textId="77777777"/>
  </w:footnote>
  <w:footnote w:type="continuationSeparator" w:id="0">
    <w:p w:rsidR="00587542" w:rsidRDefault="00587542" w14:paraId="01B8C499" w14:textId="77777777">
      <w:pPr>
        <w:spacing w:before="0" w:after="0"/>
      </w:pPr>
      <w:r>
        <w:continuationSeparator/>
      </w:r>
    </w:p>
    <w:p w:rsidR="00587542" w:rsidRDefault="00587542" w14:paraId="285AD56F" w14:textId="77777777"/>
  </w:footnote>
  <w:footnote w:type="continuationNotice" w:id="1">
    <w:p w:rsidR="00587542" w:rsidRDefault="00587542" w14:paraId="7D03111B" w14:textId="77777777">
      <w:pPr>
        <w:spacing w:before="0" w:after="0"/>
      </w:pPr>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03F29440" w:rsidTr="03F29440" w14:paraId="47B12FDC">
      <w:tc>
        <w:tcPr>
          <w:tcW w:w="3120" w:type="dxa"/>
          <w:tcMar/>
        </w:tcPr>
        <w:p w:rsidR="03F29440" w:rsidP="03F29440" w:rsidRDefault="03F29440" w14:paraId="00349E1A" w14:textId="6289C74A">
          <w:pPr>
            <w:pStyle w:val="Header"/>
            <w:bidi w:val="0"/>
            <w:ind w:left="-115"/>
            <w:jc w:val="left"/>
            <w:rPr>
              <w:rFonts w:ascii="Arial" w:hAnsi="Arial" w:eastAsia="Times New Roman" w:cs="Times New Roman"/>
              <w:sz w:val="20"/>
              <w:szCs w:val="20"/>
            </w:rPr>
          </w:pPr>
        </w:p>
      </w:tc>
      <w:tc>
        <w:tcPr>
          <w:tcW w:w="3120" w:type="dxa"/>
          <w:tcMar/>
        </w:tcPr>
        <w:p w:rsidR="03F29440" w:rsidP="03F29440" w:rsidRDefault="03F29440" w14:paraId="2BE7740E" w14:textId="5E364B77">
          <w:pPr>
            <w:pStyle w:val="Header"/>
            <w:bidi w:val="0"/>
            <w:jc w:val="center"/>
            <w:rPr>
              <w:rFonts w:ascii="Arial" w:hAnsi="Arial" w:eastAsia="Times New Roman" w:cs="Times New Roman"/>
              <w:sz w:val="20"/>
              <w:szCs w:val="20"/>
            </w:rPr>
          </w:pPr>
        </w:p>
      </w:tc>
      <w:tc>
        <w:tcPr>
          <w:tcW w:w="3120" w:type="dxa"/>
          <w:tcMar/>
        </w:tcPr>
        <w:p w:rsidR="03F29440" w:rsidP="03F29440" w:rsidRDefault="03F29440" w14:paraId="4FEA6E2F" w14:textId="00BAC793">
          <w:pPr>
            <w:pStyle w:val="Header"/>
            <w:bidi w:val="0"/>
            <w:ind w:right="-115"/>
            <w:jc w:val="right"/>
            <w:rPr>
              <w:rFonts w:ascii="Arial" w:hAnsi="Arial" w:eastAsia="Times New Roman" w:cs="Times New Roman"/>
              <w:sz w:val="20"/>
              <w:szCs w:val="20"/>
            </w:rPr>
          </w:pPr>
        </w:p>
      </w:tc>
    </w:tr>
  </w:tbl>
  <w:p w:rsidR="03F29440" w:rsidP="03F29440" w:rsidRDefault="03F29440" w14:paraId="4E585CA2" w14:textId="643E1B68">
    <w:pPr>
      <w:pStyle w:val="Header"/>
      <w:bidi w:val="0"/>
      <w:rPr>
        <w:rFonts w:ascii="Arial" w:hAnsi="Arial" w:eastAsia="Times New Roman" w:cs="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0BE79FC"/>
    <w:lvl w:ilvl="0">
      <w:start w:val="1"/>
      <w:numFmt w:val="bullet"/>
      <w:lvlText w:val=""/>
      <w:lvlJc w:val="left"/>
      <w:pPr>
        <w:tabs>
          <w:tab w:val="num" w:pos="0"/>
        </w:tabs>
        <w:ind w:left="0" w:firstLine="0"/>
      </w:pPr>
      <w:rPr>
        <w:rFonts w:hint="default" w:ascii="Symbol" w:hAnsi="Symbol"/>
      </w:rPr>
    </w:lvl>
    <w:lvl w:ilvl="1">
      <w:start w:val="1"/>
      <w:numFmt w:val="bullet"/>
      <w:lvlText w:val=""/>
      <w:lvlJc w:val="left"/>
      <w:pPr>
        <w:tabs>
          <w:tab w:val="num" w:pos="720"/>
        </w:tabs>
        <w:ind w:left="1080" w:hanging="360"/>
      </w:pPr>
      <w:rPr>
        <w:rFonts w:hint="default" w:ascii="Symbol" w:hAnsi="Symbol"/>
      </w:rPr>
    </w:lvl>
    <w:lvl w:ilvl="2">
      <w:start w:val="1"/>
      <w:numFmt w:val="bullet"/>
      <w:lvlText w:val="o"/>
      <w:lvlJc w:val="left"/>
      <w:pPr>
        <w:tabs>
          <w:tab w:val="num" w:pos="1440"/>
        </w:tabs>
        <w:ind w:left="1800" w:hanging="360"/>
      </w:pPr>
      <w:rPr>
        <w:rFonts w:hint="default" w:ascii="Courier New" w:hAnsi="Courier New" w:cs="Courier New"/>
      </w:rPr>
    </w:lvl>
    <w:lvl w:ilvl="3">
      <w:start w:val="1"/>
      <w:numFmt w:val="bullet"/>
      <w:lvlText w:val=""/>
      <w:lvlJc w:val="left"/>
      <w:pPr>
        <w:tabs>
          <w:tab w:val="num" w:pos="2160"/>
        </w:tabs>
        <w:ind w:left="2520" w:hanging="360"/>
      </w:pPr>
      <w:rPr>
        <w:rFonts w:hint="default" w:ascii="Wingdings" w:hAnsi="Wingdings"/>
      </w:rPr>
    </w:lvl>
    <w:lvl w:ilvl="4">
      <w:start w:val="1"/>
      <w:numFmt w:val="bullet"/>
      <w:lvlText w:val=""/>
      <w:lvlJc w:val="left"/>
      <w:pPr>
        <w:tabs>
          <w:tab w:val="num" w:pos="2880"/>
        </w:tabs>
        <w:ind w:left="3240" w:hanging="360"/>
      </w:pPr>
      <w:rPr>
        <w:rFonts w:hint="default" w:ascii="Wingdings" w:hAnsi="Wingdings"/>
      </w:rPr>
    </w:lvl>
    <w:lvl w:ilvl="5">
      <w:start w:val="1"/>
      <w:numFmt w:val="bullet"/>
      <w:lvlText w:val=""/>
      <w:lvlJc w:val="left"/>
      <w:pPr>
        <w:tabs>
          <w:tab w:val="num" w:pos="3600"/>
        </w:tabs>
        <w:ind w:left="3960" w:hanging="360"/>
      </w:pPr>
      <w:rPr>
        <w:rFonts w:hint="default" w:ascii="Symbol" w:hAnsi="Symbol"/>
      </w:rPr>
    </w:lvl>
    <w:lvl w:ilvl="6">
      <w:start w:val="1"/>
      <w:numFmt w:val="bullet"/>
      <w:lvlText w:val="o"/>
      <w:lvlJc w:val="left"/>
      <w:pPr>
        <w:tabs>
          <w:tab w:val="num" w:pos="4320"/>
        </w:tabs>
        <w:ind w:left="4680" w:hanging="360"/>
      </w:pPr>
      <w:rPr>
        <w:rFonts w:hint="default" w:ascii="Courier New" w:hAnsi="Courier New" w:cs="Courier New"/>
      </w:rPr>
    </w:lvl>
    <w:lvl w:ilvl="7">
      <w:start w:val="1"/>
      <w:numFmt w:val="bullet"/>
      <w:lvlText w:val=""/>
      <w:lvlJc w:val="left"/>
      <w:pPr>
        <w:tabs>
          <w:tab w:val="num" w:pos="5040"/>
        </w:tabs>
        <w:ind w:left="5400" w:hanging="360"/>
      </w:pPr>
      <w:rPr>
        <w:rFonts w:hint="default" w:ascii="Wingdings" w:hAnsi="Wingdings"/>
      </w:rPr>
    </w:lvl>
    <w:lvl w:ilvl="8">
      <w:start w:val="1"/>
      <w:numFmt w:val="bullet"/>
      <w:lvlText w:val=""/>
      <w:lvlJc w:val="left"/>
      <w:pPr>
        <w:tabs>
          <w:tab w:val="num" w:pos="5760"/>
        </w:tabs>
        <w:ind w:left="6120" w:hanging="360"/>
      </w:pPr>
      <w:rPr>
        <w:rFonts w:hint="default" w:ascii="Wingdings" w:hAnsi="Wingdings"/>
      </w:rPr>
    </w:lvl>
  </w:abstractNum>
  <w:abstractNum w:abstractNumId="1" w15:restartNumberingAfterBreak="0">
    <w:nsid w:val="0494486A"/>
    <w:multiLevelType w:val="multilevel"/>
    <w:tmpl w:val="8B3ACB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588692E"/>
    <w:multiLevelType w:val="hybridMultilevel"/>
    <w:tmpl w:val="C0D4148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16637A6"/>
    <w:multiLevelType w:val="multilevel"/>
    <w:tmpl w:val="2FAC4FB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3BE07A9"/>
    <w:multiLevelType w:val="hybridMultilevel"/>
    <w:tmpl w:val="0F64DA5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14B63969"/>
    <w:multiLevelType w:val="hybridMultilevel"/>
    <w:tmpl w:val="7634107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64461C9"/>
    <w:multiLevelType w:val="hybridMultilevel"/>
    <w:tmpl w:val="665A141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1A987143"/>
    <w:multiLevelType w:val="hybridMultilevel"/>
    <w:tmpl w:val="F352342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1AD0666C"/>
    <w:multiLevelType w:val="hybridMultilevel"/>
    <w:tmpl w:val="1146157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1BCA4457"/>
    <w:multiLevelType w:val="hybridMultilevel"/>
    <w:tmpl w:val="9E8A9D46"/>
    <w:lvl w:ilvl="0" w:tplc="04090001">
      <w:start w:val="1"/>
      <w:numFmt w:val="bullet"/>
      <w:lvlText w:val=""/>
      <w:lvlJc w:val="left"/>
      <w:pPr>
        <w:ind w:left="720" w:hanging="360"/>
      </w:pPr>
      <w:rPr>
        <w:rFonts w:hint="default" w:ascii="Symbol" w:hAnsi="Symbol"/>
      </w:rPr>
    </w:lvl>
    <w:lvl w:ilvl="1" w:tplc="0BF2BA00">
      <w:numFmt w:val="bullet"/>
      <w:lvlText w:val="•"/>
      <w:lvlJc w:val="left"/>
      <w:pPr>
        <w:ind w:left="1800" w:hanging="720"/>
      </w:pPr>
      <w:rPr>
        <w:rFonts w:hint="default" w:ascii="Arial" w:hAnsi="Arial" w:eastAsia="Times New Roman" w:cs="Arial"/>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1EFE37ED"/>
    <w:multiLevelType w:val="hybridMultilevel"/>
    <w:tmpl w:val="84BA7E1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21E326E0"/>
    <w:multiLevelType w:val="hybridMultilevel"/>
    <w:tmpl w:val="15D4B1B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268734B8"/>
    <w:multiLevelType w:val="hybridMultilevel"/>
    <w:tmpl w:val="769244E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29DE58E7"/>
    <w:multiLevelType w:val="hybridMultilevel"/>
    <w:tmpl w:val="A9DA94B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31C93AF4"/>
    <w:multiLevelType w:val="multilevel"/>
    <w:tmpl w:val="E5E8854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3220272D"/>
    <w:multiLevelType w:val="multilevel"/>
    <w:tmpl w:val="2320F52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36CC6C50"/>
    <w:multiLevelType w:val="hybridMultilevel"/>
    <w:tmpl w:val="CB1812C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383E5316"/>
    <w:multiLevelType w:val="hybridMultilevel"/>
    <w:tmpl w:val="62F2411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3ADC59DF"/>
    <w:multiLevelType w:val="hybridMultilevel"/>
    <w:tmpl w:val="12AA41B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417601B5"/>
    <w:multiLevelType w:val="hybridMultilevel"/>
    <w:tmpl w:val="7946DE9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0" w15:restartNumberingAfterBreak="0">
    <w:nsid w:val="446506EC"/>
    <w:multiLevelType w:val="hybridMultilevel"/>
    <w:tmpl w:val="73E45086"/>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1" w15:restartNumberingAfterBreak="0">
    <w:nsid w:val="46446C41"/>
    <w:multiLevelType w:val="hybridMultilevel"/>
    <w:tmpl w:val="76FC2A0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467B2CF2"/>
    <w:multiLevelType w:val="hybridMultilevel"/>
    <w:tmpl w:val="0F408AC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55363608"/>
    <w:multiLevelType w:val="hybridMultilevel"/>
    <w:tmpl w:val="3C98F0F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568E4087"/>
    <w:multiLevelType w:val="hybridMultilevel"/>
    <w:tmpl w:val="5A4A238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56BC2E3D"/>
    <w:multiLevelType w:val="hybridMultilevel"/>
    <w:tmpl w:val="42D43166"/>
    <w:lvl w:ilvl="0" w:tplc="A41EBA7A">
      <w:start w:val="1"/>
      <w:numFmt w:val="bullet"/>
      <w:pStyle w:val="ListParagraph"/>
      <w:lvlText w:val=""/>
      <w:lvlJc w:val="left"/>
      <w:pPr>
        <w:ind w:left="720" w:hanging="360"/>
      </w:pPr>
      <w:rPr>
        <w:rFonts w:hint="default" w:ascii="Symbol" w:hAnsi="Symbol"/>
        <w:sz w:val="20"/>
        <w:szCs w:val="20"/>
      </w:rPr>
    </w:lvl>
    <w:lvl w:ilvl="1" w:tplc="04090003">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58224E84"/>
    <w:multiLevelType w:val="hybridMultilevel"/>
    <w:tmpl w:val="B656A8C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5A1B0671"/>
    <w:multiLevelType w:val="hybridMultilevel"/>
    <w:tmpl w:val="BBECEDD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5CF62156"/>
    <w:multiLevelType w:val="multilevel"/>
    <w:tmpl w:val="4D2872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5D47486F"/>
    <w:multiLevelType w:val="hybridMultilevel"/>
    <w:tmpl w:val="FF4467B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600A39F8"/>
    <w:multiLevelType w:val="hybridMultilevel"/>
    <w:tmpl w:val="4E7A331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1" w15:restartNumberingAfterBreak="0">
    <w:nsid w:val="621D3EB1"/>
    <w:multiLevelType w:val="hybridMultilevel"/>
    <w:tmpl w:val="826E3DC4"/>
    <w:lvl w:ilvl="0" w:tplc="FFFFFFFF">
      <w:start w:val="1"/>
      <w:numFmt w:val="bullet"/>
      <w:lvlText w:val=""/>
      <w:lvlJc w:val="left"/>
      <w:pPr>
        <w:ind w:left="720" w:hanging="360"/>
      </w:pPr>
      <w:rPr>
        <w:rFonts w:hint="default" w:ascii="Symbol" w:hAnsi="Symbol"/>
      </w:rPr>
    </w:lvl>
    <w:lvl w:ilvl="1" w:tplc="F968A678">
      <w:numFmt w:val="bullet"/>
      <w:lvlText w:val="•"/>
      <w:lvlJc w:val="left"/>
      <w:pPr>
        <w:ind w:left="1440" w:hanging="360"/>
      </w:pPr>
      <w:rPr>
        <w:rFonts w:hint="default" w:ascii="Arial" w:hAnsi="Arial" w:eastAsia="Times New Roman" w:cs="Arial"/>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6A354E7D"/>
    <w:multiLevelType w:val="multilevel"/>
    <w:tmpl w:val="CF28C7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6DF81387"/>
    <w:multiLevelType w:val="multilevel"/>
    <w:tmpl w:val="92D216E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770D7B00"/>
    <w:multiLevelType w:val="hybridMultilevel"/>
    <w:tmpl w:val="1B40DD9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772E6F2F"/>
    <w:multiLevelType w:val="hybridMultilevel"/>
    <w:tmpl w:val="4300C1F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25"/>
  </w:num>
  <w:num w:numId="2">
    <w:abstractNumId w:val="21"/>
  </w:num>
  <w:num w:numId="3">
    <w:abstractNumId w:val="35"/>
  </w:num>
  <w:num w:numId="4">
    <w:abstractNumId w:val="31"/>
  </w:num>
  <w:num w:numId="5">
    <w:abstractNumId w:val="0"/>
  </w:num>
  <w:num w:numId="6">
    <w:abstractNumId w:val="30"/>
  </w:num>
  <w:num w:numId="7">
    <w:abstractNumId w:val="20"/>
  </w:num>
  <w:num w:numId="8">
    <w:abstractNumId w:val="23"/>
  </w:num>
  <w:num w:numId="9">
    <w:abstractNumId w:val="29"/>
  </w:num>
  <w:num w:numId="10">
    <w:abstractNumId w:val="6"/>
  </w:num>
  <w:num w:numId="11">
    <w:abstractNumId w:val="24"/>
  </w:num>
  <w:num w:numId="12">
    <w:abstractNumId w:val="27"/>
  </w:num>
  <w:num w:numId="13">
    <w:abstractNumId w:val="26"/>
  </w:num>
  <w:num w:numId="14">
    <w:abstractNumId w:val="15"/>
  </w:num>
  <w:num w:numId="15">
    <w:abstractNumId w:val="12"/>
  </w:num>
  <w:num w:numId="16">
    <w:abstractNumId w:val="25"/>
  </w:num>
  <w:num w:numId="17">
    <w:abstractNumId w:val="31"/>
  </w:num>
  <w:num w:numId="18">
    <w:abstractNumId w:val="7"/>
  </w:num>
  <w:num w:numId="19">
    <w:abstractNumId w:val="34"/>
  </w:num>
  <w:num w:numId="20">
    <w:abstractNumId w:val="32"/>
  </w:num>
  <w:num w:numId="21">
    <w:abstractNumId w:val="1"/>
  </w:num>
  <w:num w:numId="22">
    <w:abstractNumId w:val="28"/>
  </w:num>
  <w:num w:numId="23">
    <w:abstractNumId w:val="14"/>
  </w:num>
  <w:num w:numId="24">
    <w:abstractNumId w:val="3"/>
  </w:num>
  <w:num w:numId="25">
    <w:abstractNumId w:val="33"/>
  </w:num>
  <w:num w:numId="26">
    <w:abstractNumId w:val="2"/>
  </w:num>
  <w:num w:numId="27">
    <w:abstractNumId w:val="5"/>
  </w:num>
  <w:num w:numId="28">
    <w:abstractNumId w:val="17"/>
  </w:num>
  <w:num w:numId="29">
    <w:abstractNumId w:val="18"/>
  </w:num>
  <w:num w:numId="30">
    <w:abstractNumId w:val="8"/>
  </w:num>
  <w:num w:numId="31">
    <w:abstractNumId w:val="11"/>
  </w:num>
  <w:num w:numId="32">
    <w:abstractNumId w:val="4"/>
  </w:num>
  <w:num w:numId="33">
    <w:abstractNumId w:val="10"/>
  </w:num>
  <w:num w:numId="34">
    <w:abstractNumId w:val="16"/>
  </w:num>
  <w:num w:numId="35">
    <w:abstractNumId w:val="13"/>
  </w:num>
  <w:num w:numId="36">
    <w:abstractNumId w:val="22"/>
  </w:num>
  <w:num w:numId="37">
    <w:abstractNumId w:val="19"/>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55B"/>
    <w:rsid w:val="0000109B"/>
    <w:rsid w:val="00001956"/>
    <w:rsid w:val="00001C63"/>
    <w:rsid w:val="00001E36"/>
    <w:rsid w:val="00004756"/>
    <w:rsid w:val="00005EE6"/>
    <w:rsid w:val="000067AB"/>
    <w:rsid w:val="00006C80"/>
    <w:rsid w:val="00007C07"/>
    <w:rsid w:val="000100C8"/>
    <w:rsid w:val="00013765"/>
    <w:rsid w:val="00016233"/>
    <w:rsid w:val="00022B5F"/>
    <w:rsid w:val="000239CE"/>
    <w:rsid w:val="000241A5"/>
    <w:rsid w:val="0002630F"/>
    <w:rsid w:val="00027602"/>
    <w:rsid w:val="0003118A"/>
    <w:rsid w:val="00034E3D"/>
    <w:rsid w:val="00042585"/>
    <w:rsid w:val="0004410F"/>
    <w:rsid w:val="00050F78"/>
    <w:rsid w:val="00051293"/>
    <w:rsid w:val="000529E8"/>
    <w:rsid w:val="0005490C"/>
    <w:rsid w:val="00056E84"/>
    <w:rsid w:val="00060853"/>
    <w:rsid w:val="000638A0"/>
    <w:rsid w:val="00066407"/>
    <w:rsid w:val="00066C81"/>
    <w:rsid w:val="00070D25"/>
    <w:rsid w:val="000728AA"/>
    <w:rsid w:val="000748B8"/>
    <w:rsid w:val="00074D6C"/>
    <w:rsid w:val="00075422"/>
    <w:rsid w:val="00076B9B"/>
    <w:rsid w:val="00077C5D"/>
    <w:rsid w:val="00080E21"/>
    <w:rsid w:val="00083929"/>
    <w:rsid w:val="00083D2D"/>
    <w:rsid w:val="0009247C"/>
    <w:rsid w:val="0009267A"/>
    <w:rsid w:val="00092C1F"/>
    <w:rsid w:val="00094675"/>
    <w:rsid w:val="0009596F"/>
    <w:rsid w:val="000A01AD"/>
    <w:rsid w:val="000A328D"/>
    <w:rsid w:val="000A5480"/>
    <w:rsid w:val="000A5FC6"/>
    <w:rsid w:val="000B040C"/>
    <w:rsid w:val="000B300C"/>
    <w:rsid w:val="000B6701"/>
    <w:rsid w:val="000C03EE"/>
    <w:rsid w:val="000C38B9"/>
    <w:rsid w:val="000C51CF"/>
    <w:rsid w:val="000D04F7"/>
    <w:rsid w:val="000D1D81"/>
    <w:rsid w:val="000D22BD"/>
    <w:rsid w:val="000D4344"/>
    <w:rsid w:val="000D4AC0"/>
    <w:rsid w:val="000D5BB0"/>
    <w:rsid w:val="000E4271"/>
    <w:rsid w:val="000E4838"/>
    <w:rsid w:val="000E4AF9"/>
    <w:rsid w:val="000E64B3"/>
    <w:rsid w:val="000E76AC"/>
    <w:rsid w:val="000F1862"/>
    <w:rsid w:val="000F3C54"/>
    <w:rsid w:val="000F5BA5"/>
    <w:rsid w:val="000F6E32"/>
    <w:rsid w:val="00110AB0"/>
    <w:rsid w:val="00111D2F"/>
    <w:rsid w:val="00112798"/>
    <w:rsid w:val="00112B46"/>
    <w:rsid w:val="00115AFD"/>
    <w:rsid w:val="001178C4"/>
    <w:rsid w:val="001267EF"/>
    <w:rsid w:val="001304A0"/>
    <w:rsid w:val="0013441D"/>
    <w:rsid w:val="0013551A"/>
    <w:rsid w:val="00142437"/>
    <w:rsid w:val="00142547"/>
    <w:rsid w:val="00144A1E"/>
    <w:rsid w:val="00145AD3"/>
    <w:rsid w:val="001514DF"/>
    <w:rsid w:val="00152551"/>
    <w:rsid w:val="00152ED5"/>
    <w:rsid w:val="001533A0"/>
    <w:rsid w:val="00161678"/>
    <w:rsid w:val="00161FB4"/>
    <w:rsid w:val="00162EBB"/>
    <w:rsid w:val="00163015"/>
    <w:rsid w:val="00170014"/>
    <w:rsid w:val="001758C3"/>
    <w:rsid w:val="0017770D"/>
    <w:rsid w:val="00177A91"/>
    <w:rsid w:val="00183831"/>
    <w:rsid w:val="00185C64"/>
    <w:rsid w:val="00190445"/>
    <w:rsid w:val="00190846"/>
    <w:rsid w:val="00193ADD"/>
    <w:rsid w:val="00194D19"/>
    <w:rsid w:val="001A1742"/>
    <w:rsid w:val="001A3A9B"/>
    <w:rsid w:val="001A4BDF"/>
    <w:rsid w:val="001A61A3"/>
    <w:rsid w:val="001B01DE"/>
    <w:rsid w:val="001B0D41"/>
    <w:rsid w:val="001B14EF"/>
    <w:rsid w:val="001B3FA8"/>
    <w:rsid w:val="001C2DF5"/>
    <w:rsid w:val="001C784E"/>
    <w:rsid w:val="001D0C24"/>
    <w:rsid w:val="001D1809"/>
    <w:rsid w:val="001D3AF8"/>
    <w:rsid w:val="001D4CDF"/>
    <w:rsid w:val="001D573B"/>
    <w:rsid w:val="001D5A86"/>
    <w:rsid w:val="001E4309"/>
    <w:rsid w:val="001E46A4"/>
    <w:rsid w:val="001E4A51"/>
    <w:rsid w:val="001E6254"/>
    <w:rsid w:val="001E6610"/>
    <w:rsid w:val="001E72AC"/>
    <w:rsid w:val="001F20A4"/>
    <w:rsid w:val="001F3BE3"/>
    <w:rsid w:val="001F43FD"/>
    <w:rsid w:val="001F52C9"/>
    <w:rsid w:val="001F60AC"/>
    <w:rsid w:val="00203CDB"/>
    <w:rsid w:val="0020455B"/>
    <w:rsid w:val="002051A5"/>
    <w:rsid w:val="00205345"/>
    <w:rsid w:val="00206724"/>
    <w:rsid w:val="0020721E"/>
    <w:rsid w:val="002114FB"/>
    <w:rsid w:val="002133D6"/>
    <w:rsid w:val="00220C61"/>
    <w:rsid w:val="0022288B"/>
    <w:rsid w:val="00230133"/>
    <w:rsid w:val="00230393"/>
    <w:rsid w:val="00230982"/>
    <w:rsid w:val="00230DDC"/>
    <w:rsid w:val="00231E73"/>
    <w:rsid w:val="0023254D"/>
    <w:rsid w:val="0023483E"/>
    <w:rsid w:val="00234A5A"/>
    <w:rsid w:val="00237C02"/>
    <w:rsid w:val="0024108D"/>
    <w:rsid w:val="002413CF"/>
    <w:rsid w:val="00241D2B"/>
    <w:rsid w:val="00247909"/>
    <w:rsid w:val="00250F4A"/>
    <w:rsid w:val="002513CF"/>
    <w:rsid w:val="00252A79"/>
    <w:rsid w:val="00253E25"/>
    <w:rsid w:val="00254751"/>
    <w:rsid w:val="00262605"/>
    <w:rsid w:val="00266EB3"/>
    <w:rsid w:val="0027014B"/>
    <w:rsid w:val="00272684"/>
    <w:rsid w:val="00274CB1"/>
    <w:rsid w:val="0027550B"/>
    <w:rsid w:val="00275AC3"/>
    <w:rsid w:val="002776DA"/>
    <w:rsid w:val="0028002D"/>
    <w:rsid w:val="002801CE"/>
    <w:rsid w:val="0028109C"/>
    <w:rsid w:val="002819A4"/>
    <w:rsid w:val="00287640"/>
    <w:rsid w:val="0029046D"/>
    <w:rsid w:val="00292BEB"/>
    <w:rsid w:val="002973D2"/>
    <w:rsid w:val="002A15DC"/>
    <w:rsid w:val="002B1755"/>
    <w:rsid w:val="002B2B0D"/>
    <w:rsid w:val="002C2047"/>
    <w:rsid w:val="002C48F0"/>
    <w:rsid w:val="002C557F"/>
    <w:rsid w:val="002C764E"/>
    <w:rsid w:val="002D1C08"/>
    <w:rsid w:val="002D4745"/>
    <w:rsid w:val="002E05EC"/>
    <w:rsid w:val="002E0F14"/>
    <w:rsid w:val="002E1D63"/>
    <w:rsid w:val="002E6B0D"/>
    <w:rsid w:val="002E6E4A"/>
    <w:rsid w:val="002F08C9"/>
    <w:rsid w:val="002F555B"/>
    <w:rsid w:val="002F55B6"/>
    <w:rsid w:val="002F7CFA"/>
    <w:rsid w:val="00300CC0"/>
    <w:rsid w:val="00300F4C"/>
    <w:rsid w:val="003019C6"/>
    <w:rsid w:val="00302A15"/>
    <w:rsid w:val="0030394E"/>
    <w:rsid w:val="00311D75"/>
    <w:rsid w:val="00314D4A"/>
    <w:rsid w:val="0032107D"/>
    <w:rsid w:val="003210E2"/>
    <w:rsid w:val="00321469"/>
    <w:rsid w:val="00321B78"/>
    <w:rsid w:val="0032696C"/>
    <w:rsid w:val="0032770E"/>
    <w:rsid w:val="00333258"/>
    <w:rsid w:val="00336AEA"/>
    <w:rsid w:val="003371AD"/>
    <w:rsid w:val="00340CA7"/>
    <w:rsid w:val="0034225B"/>
    <w:rsid w:val="0034551A"/>
    <w:rsid w:val="00346274"/>
    <w:rsid w:val="0035278F"/>
    <w:rsid w:val="00354726"/>
    <w:rsid w:val="00354D04"/>
    <w:rsid w:val="00354D1E"/>
    <w:rsid w:val="00356EBB"/>
    <w:rsid w:val="00356FCE"/>
    <w:rsid w:val="00357D61"/>
    <w:rsid w:val="0036534D"/>
    <w:rsid w:val="00372383"/>
    <w:rsid w:val="0037370E"/>
    <w:rsid w:val="003751C2"/>
    <w:rsid w:val="00376D0C"/>
    <w:rsid w:val="003778FB"/>
    <w:rsid w:val="00377BF7"/>
    <w:rsid w:val="0038592D"/>
    <w:rsid w:val="003864BD"/>
    <w:rsid w:val="003874F0"/>
    <w:rsid w:val="0039155B"/>
    <w:rsid w:val="00391B01"/>
    <w:rsid w:val="00392026"/>
    <w:rsid w:val="003931CA"/>
    <w:rsid w:val="00394B1A"/>
    <w:rsid w:val="003965DB"/>
    <w:rsid w:val="003975EC"/>
    <w:rsid w:val="003A0035"/>
    <w:rsid w:val="003A23A2"/>
    <w:rsid w:val="003A66D9"/>
    <w:rsid w:val="003A7290"/>
    <w:rsid w:val="003B0C49"/>
    <w:rsid w:val="003B1603"/>
    <w:rsid w:val="003B263D"/>
    <w:rsid w:val="003B3125"/>
    <w:rsid w:val="003B44FE"/>
    <w:rsid w:val="003B794F"/>
    <w:rsid w:val="003C1231"/>
    <w:rsid w:val="003C173F"/>
    <w:rsid w:val="003C3387"/>
    <w:rsid w:val="003C4A45"/>
    <w:rsid w:val="003C4EDD"/>
    <w:rsid w:val="003C6CE3"/>
    <w:rsid w:val="003D187F"/>
    <w:rsid w:val="003D1C14"/>
    <w:rsid w:val="003D44D9"/>
    <w:rsid w:val="003D45A7"/>
    <w:rsid w:val="003E4C05"/>
    <w:rsid w:val="003E6CEB"/>
    <w:rsid w:val="003E7447"/>
    <w:rsid w:val="003F1763"/>
    <w:rsid w:val="003F3DD0"/>
    <w:rsid w:val="00400895"/>
    <w:rsid w:val="004057CF"/>
    <w:rsid w:val="0040580E"/>
    <w:rsid w:val="00405F8C"/>
    <w:rsid w:val="00411378"/>
    <w:rsid w:val="00411A04"/>
    <w:rsid w:val="004136F9"/>
    <w:rsid w:val="004146F2"/>
    <w:rsid w:val="00414F8F"/>
    <w:rsid w:val="00415070"/>
    <w:rsid w:val="00417C08"/>
    <w:rsid w:val="00421777"/>
    <w:rsid w:val="0042222B"/>
    <w:rsid w:val="00422C60"/>
    <w:rsid w:val="00425EA9"/>
    <w:rsid w:val="0043036D"/>
    <w:rsid w:val="00431755"/>
    <w:rsid w:val="00431B0E"/>
    <w:rsid w:val="004327DE"/>
    <w:rsid w:val="00432C90"/>
    <w:rsid w:val="004338EC"/>
    <w:rsid w:val="0043430A"/>
    <w:rsid w:val="00434E61"/>
    <w:rsid w:val="00435B58"/>
    <w:rsid w:val="004431F9"/>
    <w:rsid w:val="004439AD"/>
    <w:rsid w:val="00444695"/>
    <w:rsid w:val="00446D19"/>
    <w:rsid w:val="004506AC"/>
    <w:rsid w:val="00453AB2"/>
    <w:rsid w:val="00453B48"/>
    <w:rsid w:val="00455C90"/>
    <w:rsid w:val="0045602F"/>
    <w:rsid w:val="00463D4E"/>
    <w:rsid w:val="0046463E"/>
    <w:rsid w:val="00464A07"/>
    <w:rsid w:val="00464B88"/>
    <w:rsid w:val="004664E3"/>
    <w:rsid w:val="00470141"/>
    <w:rsid w:val="004703C0"/>
    <w:rsid w:val="00470432"/>
    <w:rsid w:val="00470905"/>
    <w:rsid w:val="004722FB"/>
    <w:rsid w:val="00472EF0"/>
    <w:rsid w:val="00473CF8"/>
    <w:rsid w:val="004741A2"/>
    <w:rsid w:val="00475103"/>
    <w:rsid w:val="00476FAB"/>
    <w:rsid w:val="004775C8"/>
    <w:rsid w:val="00480645"/>
    <w:rsid w:val="004816A2"/>
    <w:rsid w:val="00481E5D"/>
    <w:rsid w:val="00481E96"/>
    <w:rsid w:val="00487459"/>
    <w:rsid w:val="00491F97"/>
    <w:rsid w:val="004A2197"/>
    <w:rsid w:val="004A3606"/>
    <w:rsid w:val="004A42F7"/>
    <w:rsid w:val="004A4F7B"/>
    <w:rsid w:val="004A7ABA"/>
    <w:rsid w:val="004B1FDC"/>
    <w:rsid w:val="004B3C3B"/>
    <w:rsid w:val="004B3FBD"/>
    <w:rsid w:val="004B4FEB"/>
    <w:rsid w:val="004B5967"/>
    <w:rsid w:val="004C2895"/>
    <w:rsid w:val="004C354D"/>
    <w:rsid w:val="004C35D6"/>
    <w:rsid w:val="004C3A43"/>
    <w:rsid w:val="004C61BE"/>
    <w:rsid w:val="004D3988"/>
    <w:rsid w:val="004D65D7"/>
    <w:rsid w:val="004D6CA0"/>
    <w:rsid w:val="004D74B6"/>
    <w:rsid w:val="004E15D5"/>
    <w:rsid w:val="004E318E"/>
    <w:rsid w:val="004E5FE1"/>
    <w:rsid w:val="004F2D00"/>
    <w:rsid w:val="004F44B7"/>
    <w:rsid w:val="004F4A1B"/>
    <w:rsid w:val="0050000D"/>
    <w:rsid w:val="0050104F"/>
    <w:rsid w:val="00501FA0"/>
    <w:rsid w:val="00504743"/>
    <w:rsid w:val="005064A6"/>
    <w:rsid w:val="005108C8"/>
    <w:rsid w:val="005109E8"/>
    <w:rsid w:val="00510E97"/>
    <w:rsid w:val="005127AC"/>
    <w:rsid w:val="00513047"/>
    <w:rsid w:val="00513863"/>
    <w:rsid w:val="00520197"/>
    <w:rsid w:val="00522283"/>
    <w:rsid w:val="005228CC"/>
    <w:rsid w:val="00523B22"/>
    <w:rsid w:val="005259B6"/>
    <w:rsid w:val="005278F9"/>
    <w:rsid w:val="00527A3A"/>
    <w:rsid w:val="0053110D"/>
    <w:rsid w:val="0053596D"/>
    <w:rsid w:val="00535B7C"/>
    <w:rsid w:val="00540E4E"/>
    <w:rsid w:val="005421A2"/>
    <w:rsid w:val="005424CE"/>
    <w:rsid w:val="00542A3A"/>
    <w:rsid w:val="00546E40"/>
    <w:rsid w:val="005474A5"/>
    <w:rsid w:val="00550E0A"/>
    <w:rsid w:val="00551075"/>
    <w:rsid w:val="005547B5"/>
    <w:rsid w:val="0055607F"/>
    <w:rsid w:val="00556527"/>
    <w:rsid w:val="005616C4"/>
    <w:rsid w:val="00565F96"/>
    <w:rsid w:val="005717C6"/>
    <w:rsid w:val="005744AA"/>
    <w:rsid w:val="005777FE"/>
    <w:rsid w:val="005819DE"/>
    <w:rsid w:val="00582379"/>
    <w:rsid w:val="00582653"/>
    <w:rsid w:val="0058626C"/>
    <w:rsid w:val="00586FC0"/>
    <w:rsid w:val="00587542"/>
    <w:rsid w:val="0058798B"/>
    <w:rsid w:val="00590438"/>
    <w:rsid w:val="00591180"/>
    <w:rsid w:val="00595C7D"/>
    <w:rsid w:val="00597726"/>
    <w:rsid w:val="005A3FFE"/>
    <w:rsid w:val="005A4A20"/>
    <w:rsid w:val="005A6DD2"/>
    <w:rsid w:val="005B0164"/>
    <w:rsid w:val="005B0531"/>
    <w:rsid w:val="005B273C"/>
    <w:rsid w:val="005B2C23"/>
    <w:rsid w:val="005B2DFB"/>
    <w:rsid w:val="005B5B60"/>
    <w:rsid w:val="005B5EFD"/>
    <w:rsid w:val="005B6FA8"/>
    <w:rsid w:val="005B7BBE"/>
    <w:rsid w:val="005C300B"/>
    <w:rsid w:val="005C3D94"/>
    <w:rsid w:val="005C7377"/>
    <w:rsid w:val="005D0522"/>
    <w:rsid w:val="005D082C"/>
    <w:rsid w:val="005D1EAF"/>
    <w:rsid w:val="005D3FA3"/>
    <w:rsid w:val="005E18AD"/>
    <w:rsid w:val="005E3B8D"/>
    <w:rsid w:val="005E6631"/>
    <w:rsid w:val="005E6EA4"/>
    <w:rsid w:val="005F0D61"/>
    <w:rsid w:val="005F1D68"/>
    <w:rsid w:val="005F3002"/>
    <w:rsid w:val="005F33D7"/>
    <w:rsid w:val="005F74B5"/>
    <w:rsid w:val="005F7A7A"/>
    <w:rsid w:val="00607C5D"/>
    <w:rsid w:val="00612E6A"/>
    <w:rsid w:val="00612F5B"/>
    <w:rsid w:val="0061617F"/>
    <w:rsid w:val="006167B1"/>
    <w:rsid w:val="00616908"/>
    <w:rsid w:val="00617AE3"/>
    <w:rsid w:val="006216B4"/>
    <w:rsid w:val="00621D0D"/>
    <w:rsid w:val="006226FF"/>
    <w:rsid w:val="006231E8"/>
    <w:rsid w:val="0062445D"/>
    <w:rsid w:val="0062484C"/>
    <w:rsid w:val="00626382"/>
    <w:rsid w:val="006265DE"/>
    <w:rsid w:val="00627E1C"/>
    <w:rsid w:val="0063399B"/>
    <w:rsid w:val="0063589A"/>
    <w:rsid w:val="0064349E"/>
    <w:rsid w:val="00647487"/>
    <w:rsid w:val="0065138D"/>
    <w:rsid w:val="006541E8"/>
    <w:rsid w:val="00655A45"/>
    <w:rsid w:val="00655DFE"/>
    <w:rsid w:val="00660C21"/>
    <w:rsid w:val="00663E1E"/>
    <w:rsid w:val="00666AC9"/>
    <w:rsid w:val="00667828"/>
    <w:rsid w:val="006727D7"/>
    <w:rsid w:val="00677AD3"/>
    <w:rsid w:val="00682746"/>
    <w:rsid w:val="00685B18"/>
    <w:rsid w:val="006926B4"/>
    <w:rsid w:val="0069582C"/>
    <w:rsid w:val="00695CB8"/>
    <w:rsid w:val="00695F5F"/>
    <w:rsid w:val="00696AEB"/>
    <w:rsid w:val="006A0E90"/>
    <w:rsid w:val="006A3743"/>
    <w:rsid w:val="006A3EBB"/>
    <w:rsid w:val="006A43BB"/>
    <w:rsid w:val="006A6B8D"/>
    <w:rsid w:val="006B3E7A"/>
    <w:rsid w:val="006B7FCB"/>
    <w:rsid w:val="006C01ED"/>
    <w:rsid w:val="006C1534"/>
    <w:rsid w:val="006D2EE9"/>
    <w:rsid w:val="006D388B"/>
    <w:rsid w:val="006D3FA7"/>
    <w:rsid w:val="006D641F"/>
    <w:rsid w:val="006E0570"/>
    <w:rsid w:val="006E3085"/>
    <w:rsid w:val="006E3B3E"/>
    <w:rsid w:val="006F0A7A"/>
    <w:rsid w:val="006F3A20"/>
    <w:rsid w:val="00700CAD"/>
    <w:rsid w:val="00701F72"/>
    <w:rsid w:val="0070528B"/>
    <w:rsid w:val="00706BA5"/>
    <w:rsid w:val="00707409"/>
    <w:rsid w:val="00710303"/>
    <w:rsid w:val="00710DD4"/>
    <w:rsid w:val="0071287E"/>
    <w:rsid w:val="00712F59"/>
    <w:rsid w:val="007177DE"/>
    <w:rsid w:val="007178F4"/>
    <w:rsid w:val="007179CB"/>
    <w:rsid w:val="00717A34"/>
    <w:rsid w:val="00730F61"/>
    <w:rsid w:val="00731038"/>
    <w:rsid w:val="00731285"/>
    <w:rsid w:val="007314EA"/>
    <w:rsid w:val="00735F93"/>
    <w:rsid w:val="00737A34"/>
    <w:rsid w:val="007413F8"/>
    <w:rsid w:val="00742588"/>
    <w:rsid w:val="00743F54"/>
    <w:rsid w:val="00745B2B"/>
    <w:rsid w:val="007500DD"/>
    <w:rsid w:val="00752D94"/>
    <w:rsid w:val="00753DBD"/>
    <w:rsid w:val="00754C66"/>
    <w:rsid w:val="00757C84"/>
    <w:rsid w:val="00765828"/>
    <w:rsid w:val="007661E1"/>
    <w:rsid w:val="00771B34"/>
    <w:rsid w:val="00774AC7"/>
    <w:rsid w:val="00776D9B"/>
    <w:rsid w:val="00780C83"/>
    <w:rsid w:val="00781DE0"/>
    <w:rsid w:val="0078351F"/>
    <w:rsid w:val="00784B20"/>
    <w:rsid w:val="007945E1"/>
    <w:rsid w:val="00797EBA"/>
    <w:rsid w:val="007A001F"/>
    <w:rsid w:val="007A20FA"/>
    <w:rsid w:val="007A4AAC"/>
    <w:rsid w:val="007A5627"/>
    <w:rsid w:val="007B15C8"/>
    <w:rsid w:val="007C1157"/>
    <w:rsid w:val="007C1E1C"/>
    <w:rsid w:val="007C3086"/>
    <w:rsid w:val="007C34ED"/>
    <w:rsid w:val="007C70FA"/>
    <w:rsid w:val="007C7AFE"/>
    <w:rsid w:val="007D1E9B"/>
    <w:rsid w:val="007D2088"/>
    <w:rsid w:val="007D4134"/>
    <w:rsid w:val="007D6E9D"/>
    <w:rsid w:val="007D78FC"/>
    <w:rsid w:val="007E1D95"/>
    <w:rsid w:val="007E23D8"/>
    <w:rsid w:val="007E3988"/>
    <w:rsid w:val="007F25F6"/>
    <w:rsid w:val="00800351"/>
    <w:rsid w:val="0080086C"/>
    <w:rsid w:val="008047F5"/>
    <w:rsid w:val="008055B9"/>
    <w:rsid w:val="00805B8A"/>
    <w:rsid w:val="00812FCB"/>
    <w:rsid w:val="008134CF"/>
    <w:rsid w:val="008228D6"/>
    <w:rsid w:val="00822DD8"/>
    <w:rsid w:val="00825718"/>
    <w:rsid w:val="0082726B"/>
    <w:rsid w:val="00830786"/>
    <w:rsid w:val="00833FEC"/>
    <w:rsid w:val="00835B92"/>
    <w:rsid w:val="0084272D"/>
    <w:rsid w:val="0084371B"/>
    <w:rsid w:val="008466C3"/>
    <w:rsid w:val="00851EE2"/>
    <w:rsid w:val="0085228A"/>
    <w:rsid w:val="00853616"/>
    <w:rsid w:val="00856499"/>
    <w:rsid w:val="00860946"/>
    <w:rsid w:val="00861BA3"/>
    <w:rsid w:val="00865918"/>
    <w:rsid w:val="008672D2"/>
    <w:rsid w:val="00871014"/>
    <w:rsid w:val="008715B0"/>
    <w:rsid w:val="00884643"/>
    <w:rsid w:val="00885B9A"/>
    <w:rsid w:val="00892AC6"/>
    <w:rsid w:val="00893BB4"/>
    <w:rsid w:val="008963CD"/>
    <w:rsid w:val="008A0813"/>
    <w:rsid w:val="008A18AC"/>
    <w:rsid w:val="008A6859"/>
    <w:rsid w:val="008B3AAC"/>
    <w:rsid w:val="008C0131"/>
    <w:rsid w:val="008C3506"/>
    <w:rsid w:val="008C3DAE"/>
    <w:rsid w:val="008C53EF"/>
    <w:rsid w:val="008C55ED"/>
    <w:rsid w:val="008D602A"/>
    <w:rsid w:val="008D7C40"/>
    <w:rsid w:val="008E0FAC"/>
    <w:rsid w:val="008E1352"/>
    <w:rsid w:val="008E21CA"/>
    <w:rsid w:val="008E3024"/>
    <w:rsid w:val="008E320F"/>
    <w:rsid w:val="008E38B0"/>
    <w:rsid w:val="008E3ACD"/>
    <w:rsid w:val="008E4CEE"/>
    <w:rsid w:val="008E5532"/>
    <w:rsid w:val="008E744F"/>
    <w:rsid w:val="008F0524"/>
    <w:rsid w:val="008F11D3"/>
    <w:rsid w:val="008F3EC8"/>
    <w:rsid w:val="009003DF"/>
    <w:rsid w:val="00900438"/>
    <w:rsid w:val="00900D24"/>
    <w:rsid w:val="00901AA9"/>
    <w:rsid w:val="009022E2"/>
    <w:rsid w:val="00902CB1"/>
    <w:rsid w:val="00903695"/>
    <w:rsid w:val="00903AC5"/>
    <w:rsid w:val="0090696B"/>
    <w:rsid w:val="00906BB2"/>
    <w:rsid w:val="00908B43"/>
    <w:rsid w:val="00910FC6"/>
    <w:rsid w:val="00914867"/>
    <w:rsid w:val="00915CCA"/>
    <w:rsid w:val="00916DEE"/>
    <w:rsid w:val="00917D56"/>
    <w:rsid w:val="009247A8"/>
    <w:rsid w:val="00927372"/>
    <w:rsid w:val="00927943"/>
    <w:rsid w:val="0093061D"/>
    <w:rsid w:val="00931C74"/>
    <w:rsid w:val="00932DF6"/>
    <w:rsid w:val="00941849"/>
    <w:rsid w:val="009432F4"/>
    <w:rsid w:val="00944E5F"/>
    <w:rsid w:val="0094541F"/>
    <w:rsid w:val="0095238F"/>
    <w:rsid w:val="00952EC5"/>
    <w:rsid w:val="009549C0"/>
    <w:rsid w:val="0095656F"/>
    <w:rsid w:val="00956DFB"/>
    <w:rsid w:val="009627D1"/>
    <w:rsid w:val="0096368F"/>
    <w:rsid w:val="0096384D"/>
    <w:rsid w:val="009645FD"/>
    <w:rsid w:val="009648A2"/>
    <w:rsid w:val="00971108"/>
    <w:rsid w:val="00973A67"/>
    <w:rsid w:val="00974269"/>
    <w:rsid w:val="00977C52"/>
    <w:rsid w:val="0098041D"/>
    <w:rsid w:val="009839D9"/>
    <w:rsid w:val="00985ABB"/>
    <w:rsid w:val="00987207"/>
    <w:rsid w:val="009932F0"/>
    <w:rsid w:val="009943FE"/>
    <w:rsid w:val="009961A1"/>
    <w:rsid w:val="0099663B"/>
    <w:rsid w:val="00997011"/>
    <w:rsid w:val="009A44DA"/>
    <w:rsid w:val="009A4ABD"/>
    <w:rsid w:val="009A4D15"/>
    <w:rsid w:val="009B54A3"/>
    <w:rsid w:val="009B65A3"/>
    <w:rsid w:val="009C2169"/>
    <w:rsid w:val="009C3C9F"/>
    <w:rsid w:val="009D005C"/>
    <w:rsid w:val="009D0FA0"/>
    <w:rsid w:val="009D16C4"/>
    <w:rsid w:val="009D200E"/>
    <w:rsid w:val="009D33AC"/>
    <w:rsid w:val="009D3FC8"/>
    <w:rsid w:val="009D6AB0"/>
    <w:rsid w:val="009E6427"/>
    <w:rsid w:val="00A0371A"/>
    <w:rsid w:val="00A057A8"/>
    <w:rsid w:val="00A05D40"/>
    <w:rsid w:val="00A060DB"/>
    <w:rsid w:val="00A06BFC"/>
    <w:rsid w:val="00A117BB"/>
    <w:rsid w:val="00A13D10"/>
    <w:rsid w:val="00A14622"/>
    <w:rsid w:val="00A16A6E"/>
    <w:rsid w:val="00A175B7"/>
    <w:rsid w:val="00A23F0C"/>
    <w:rsid w:val="00A24D04"/>
    <w:rsid w:val="00A250E4"/>
    <w:rsid w:val="00A261F8"/>
    <w:rsid w:val="00A31E2B"/>
    <w:rsid w:val="00A332BD"/>
    <w:rsid w:val="00A33D35"/>
    <w:rsid w:val="00A35C76"/>
    <w:rsid w:val="00A37B51"/>
    <w:rsid w:val="00A41050"/>
    <w:rsid w:val="00A411A5"/>
    <w:rsid w:val="00A423C3"/>
    <w:rsid w:val="00A42C8D"/>
    <w:rsid w:val="00A442F0"/>
    <w:rsid w:val="00A45571"/>
    <w:rsid w:val="00A46731"/>
    <w:rsid w:val="00A511D7"/>
    <w:rsid w:val="00A53659"/>
    <w:rsid w:val="00A60456"/>
    <w:rsid w:val="00A64193"/>
    <w:rsid w:val="00A66C97"/>
    <w:rsid w:val="00A67A61"/>
    <w:rsid w:val="00A7113D"/>
    <w:rsid w:val="00A715BA"/>
    <w:rsid w:val="00A74441"/>
    <w:rsid w:val="00A76B02"/>
    <w:rsid w:val="00A76BD6"/>
    <w:rsid w:val="00A82876"/>
    <w:rsid w:val="00A82FE2"/>
    <w:rsid w:val="00A85692"/>
    <w:rsid w:val="00A93E18"/>
    <w:rsid w:val="00A95114"/>
    <w:rsid w:val="00A952A3"/>
    <w:rsid w:val="00A968BC"/>
    <w:rsid w:val="00A96E23"/>
    <w:rsid w:val="00A97554"/>
    <w:rsid w:val="00A97ADE"/>
    <w:rsid w:val="00AA0E04"/>
    <w:rsid w:val="00AA19B4"/>
    <w:rsid w:val="00AA33A0"/>
    <w:rsid w:val="00AA41D7"/>
    <w:rsid w:val="00AA4F78"/>
    <w:rsid w:val="00AA54C5"/>
    <w:rsid w:val="00AA5F0E"/>
    <w:rsid w:val="00AA69C9"/>
    <w:rsid w:val="00AA6A78"/>
    <w:rsid w:val="00AB29D1"/>
    <w:rsid w:val="00AB3813"/>
    <w:rsid w:val="00AB428F"/>
    <w:rsid w:val="00AB4A03"/>
    <w:rsid w:val="00AB66B1"/>
    <w:rsid w:val="00AC02E0"/>
    <w:rsid w:val="00AC78DF"/>
    <w:rsid w:val="00AD303B"/>
    <w:rsid w:val="00AD4B14"/>
    <w:rsid w:val="00AD5D0B"/>
    <w:rsid w:val="00AD632B"/>
    <w:rsid w:val="00AE1EE6"/>
    <w:rsid w:val="00AE2187"/>
    <w:rsid w:val="00AE24E9"/>
    <w:rsid w:val="00AE3132"/>
    <w:rsid w:val="00AE4044"/>
    <w:rsid w:val="00AE543A"/>
    <w:rsid w:val="00AE798A"/>
    <w:rsid w:val="00AE7CA2"/>
    <w:rsid w:val="00AE7E1F"/>
    <w:rsid w:val="00AF4B58"/>
    <w:rsid w:val="00AF4BF3"/>
    <w:rsid w:val="00AF57E5"/>
    <w:rsid w:val="00B00B5E"/>
    <w:rsid w:val="00B1026B"/>
    <w:rsid w:val="00B126C7"/>
    <w:rsid w:val="00B1491D"/>
    <w:rsid w:val="00B150AF"/>
    <w:rsid w:val="00B1732F"/>
    <w:rsid w:val="00B20678"/>
    <w:rsid w:val="00B20741"/>
    <w:rsid w:val="00B22FD0"/>
    <w:rsid w:val="00B2503F"/>
    <w:rsid w:val="00B25D57"/>
    <w:rsid w:val="00B31153"/>
    <w:rsid w:val="00B32C58"/>
    <w:rsid w:val="00B35721"/>
    <w:rsid w:val="00B3584A"/>
    <w:rsid w:val="00B37E08"/>
    <w:rsid w:val="00B4016C"/>
    <w:rsid w:val="00B44891"/>
    <w:rsid w:val="00B44976"/>
    <w:rsid w:val="00B47929"/>
    <w:rsid w:val="00B50868"/>
    <w:rsid w:val="00B55E8F"/>
    <w:rsid w:val="00B61321"/>
    <w:rsid w:val="00B619A4"/>
    <w:rsid w:val="00B64767"/>
    <w:rsid w:val="00B6709B"/>
    <w:rsid w:val="00B71E0A"/>
    <w:rsid w:val="00B7270A"/>
    <w:rsid w:val="00B73A73"/>
    <w:rsid w:val="00B73E76"/>
    <w:rsid w:val="00B75C6D"/>
    <w:rsid w:val="00B77FDF"/>
    <w:rsid w:val="00B82460"/>
    <w:rsid w:val="00B83288"/>
    <w:rsid w:val="00B90152"/>
    <w:rsid w:val="00B91095"/>
    <w:rsid w:val="00B9499D"/>
    <w:rsid w:val="00B966A9"/>
    <w:rsid w:val="00BA00DA"/>
    <w:rsid w:val="00BA3B9F"/>
    <w:rsid w:val="00BA5DCC"/>
    <w:rsid w:val="00BA7996"/>
    <w:rsid w:val="00BA7D11"/>
    <w:rsid w:val="00BB5B0D"/>
    <w:rsid w:val="00BB7D89"/>
    <w:rsid w:val="00BC0409"/>
    <w:rsid w:val="00BC0D5E"/>
    <w:rsid w:val="00BC2823"/>
    <w:rsid w:val="00BC4A1D"/>
    <w:rsid w:val="00BC676F"/>
    <w:rsid w:val="00BC7CAC"/>
    <w:rsid w:val="00BC7FBE"/>
    <w:rsid w:val="00BD25B9"/>
    <w:rsid w:val="00BD4B65"/>
    <w:rsid w:val="00BD7BF8"/>
    <w:rsid w:val="00BE1173"/>
    <w:rsid w:val="00BE1293"/>
    <w:rsid w:val="00BE4180"/>
    <w:rsid w:val="00BE6441"/>
    <w:rsid w:val="00BE701F"/>
    <w:rsid w:val="00BF0E86"/>
    <w:rsid w:val="00BF253A"/>
    <w:rsid w:val="00BF7128"/>
    <w:rsid w:val="00C01A48"/>
    <w:rsid w:val="00C02735"/>
    <w:rsid w:val="00C02980"/>
    <w:rsid w:val="00C06782"/>
    <w:rsid w:val="00C1109C"/>
    <w:rsid w:val="00C12747"/>
    <w:rsid w:val="00C13CE1"/>
    <w:rsid w:val="00C14550"/>
    <w:rsid w:val="00C1703B"/>
    <w:rsid w:val="00C22E69"/>
    <w:rsid w:val="00C2520D"/>
    <w:rsid w:val="00C26728"/>
    <w:rsid w:val="00C26CF1"/>
    <w:rsid w:val="00C3012F"/>
    <w:rsid w:val="00C3110A"/>
    <w:rsid w:val="00C34295"/>
    <w:rsid w:val="00C51052"/>
    <w:rsid w:val="00C51D5A"/>
    <w:rsid w:val="00C54658"/>
    <w:rsid w:val="00C55E4A"/>
    <w:rsid w:val="00C57B40"/>
    <w:rsid w:val="00C71234"/>
    <w:rsid w:val="00C74177"/>
    <w:rsid w:val="00C75E26"/>
    <w:rsid w:val="00C77378"/>
    <w:rsid w:val="00C802B0"/>
    <w:rsid w:val="00C811E7"/>
    <w:rsid w:val="00C81462"/>
    <w:rsid w:val="00C81EC9"/>
    <w:rsid w:val="00C82FB1"/>
    <w:rsid w:val="00C84FF5"/>
    <w:rsid w:val="00C851ED"/>
    <w:rsid w:val="00C873F5"/>
    <w:rsid w:val="00C910DE"/>
    <w:rsid w:val="00C92635"/>
    <w:rsid w:val="00C926BB"/>
    <w:rsid w:val="00C947C8"/>
    <w:rsid w:val="00CA320C"/>
    <w:rsid w:val="00CA3411"/>
    <w:rsid w:val="00CA5905"/>
    <w:rsid w:val="00CA5D75"/>
    <w:rsid w:val="00CB1829"/>
    <w:rsid w:val="00CB396C"/>
    <w:rsid w:val="00CB51B1"/>
    <w:rsid w:val="00CB570A"/>
    <w:rsid w:val="00CC064A"/>
    <w:rsid w:val="00CC3F93"/>
    <w:rsid w:val="00CC46D2"/>
    <w:rsid w:val="00CC4A21"/>
    <w:rsid w:val="00CC5141"/>
    <w:rsid w:val="00CC7DCD"/>
    <w:rsid w:val="00CD0878"/>
    <w:rsid w:val="00CD0C37"/>
    <w:rsid w:val="00CD1CC6"/>
    <w:rsid w:val="00CD22ED"/>
    <w:rsid w:val="00CD2E5E"/>
    <w:rsid w:val="00CD33EB"/>
    <w:rsid w:val="00CD5DE2"/>
    <w:rsid w:val="00CD644B"/>
    <w:rsid w:val="00CE11FC"/>
    <w:rsid w:val="00CF073A"/>
    <w:rsid w:val="00CF075C"/>
    <w:rsid w:val="00CF0AB2"/>
    <w:rsid w:val="00CF27B4"/>
    <w:rsid w:val="00CF48EE"/>
    <w:rsid w:val="00CF6430"/>
    <w:rsid w:val="00CF7F1F"/>
    <w:rsid w:val="00D019AD"/>
    <w:rsid w:val="00D02AAC"/>
    <w:rsid w:val="00D0718C"/>
    <w:rsid w:val="00D150DD"/>
    <w:rsid w:val="00D208A2"/>
    <w:rsid w:val="00D244E1"/>
    <w:rsid w:val="00D30768"/>
    <w:rsid w:val="00D31483"/>
    <w:rsid w:val="00D314A7"/>
    <w:rsid w:val="00D33586"/>
    <w:rsid w:val="00D33F4E"/>
    <w:rsid w:val="00D350CB"/>
    <w:rsid w:val="00D3761A"/>
    <w:rsid w:val="00D41B36"/>
    <w:rsid w:val="00D42C6C"/>
    <w:rsid w:val="00D43DA0"/>
    <w:rsid w:val="00D46491"/>
    <w:rsid w:val="00D4676F"/>
    <w:rsid w:val="00D4706F"/>
    <w:rsid w:val="00D472E2"/>
    <w:rsid w:val="00D522C8"/>
    <w:rsid w:val="00D61BE2"/>
    <w:rsid w:val="00D633F1"/>
    <w:rsid w:val="00D64299"/>
    <w:rsid w:val="00D668B6"/>
    <w:rsid w:val="00D7263B"/>
    <w:rsid w:val="00D761F9"/>
    <w:rsid w:val="00D76EDB"/>
    <w:rsid w:val="00D77F5F"/>
    <w:rsid w:val="00D80D5F"/>
    <w:rsid w:val="00D817FD"/>
    <w:rsid w:val="00D83A08"/>
    <w:rsid w:val="00D8623E"/>
    <w:rsid w:val="00D87EFF"/>
    <w:rsid w:val="00D92233"/>
    <w:rsid w:val="00D924F2"/>
    <w:rsid w:val="00D966AF"/>
    <w:rsid w:val="00D976A9"/>
    <w:rsid w:val="00DA4FC0"/>
    <w:rsid w:val="00DB07D2"/>
    <w:rsid w:val="00DB0DB4"/>
    <w:rsid w:val="00DB4F9A"/>
    <w:rsid w:val="00DB5B7B"/>
    <w:rsid w:val="00DB5DA0"/>
    <w:rsid w:val="00DC30CA"/>
    <w:rsid w:val="00DC5B05"/>
    <w:rsid w:val="00DC64D1"/>
    <w:rsid w:val="00DD1908"/>
    <w:rsid w:val="00DD7872"/>
    <w:rsid w:val="00DE64D5"/>
    <w:rsid w:val="00DE76D0"/>
    <w:rsid w:val="00DF01A1"/>
    <w:rsid w:val="00DF09E8"/>
    <w:rsid w:val="00DF0BB1"/>
    <w:rsid w:val="00DF5B87"/>
    <w:rsid w:val="00DF5BFD"/>
    <w:rsid w:val="00DF607C"/>
    <w:rsid w:val="00E00456"/>
    <w:rsid w:val="00E01A01"/>
    <w:rsid w:val="00E0341C"/>
    <w:rsid w:val="00E05530"/>
    <w:rsid w:val="00E102D6"/>
    <w:rsid w:val="00E1113A"/>
    <w:rsid w:val="00E11643"/>
    <w:rsid w:val="00E11757"/>
    <w:rsid w:val="00E12F06"/>
    <w:rsid w:val="00E14299"/>
    <w:rsid w:val="00E20228"/>
    <w:rsid w:val="00E207EB"/>
    <w:rsid w:val="00E2601A"/>
    <w:rsid w:val="00E26C08"/>
    <w:rsid w:val="00E27749"/>
    <w:rsid w:val="00E311C7"/>
    <w:rsid w:val="00E329CF"/>
    <w:rsid w:val="00E32A94"/>
    <w:rsid w:val="00E3323F"/>
    <w:rsid w:val="00E33DDC"/>
    <w:rsid w:val="00E34D5E"/>
    <w:rsid w:val="00E34DA3"/>
    <w:rsid w:val="00E35EB5"/>
    <w:rsid w:val="00E36668"/>
    <w:rsid w:val="00E42594"/>
    <w:rsid w:val="00E4422C"/>
    <w:rsid w:val="00E44CB7"/>
    <w:rsid w:val="00E4536C"/>
    <w:rsid w:val="00E53B37"/>
    <w:rsid w:val="00E53D31"/>
    <w:rsid w:val="00E55E65"/>
    <w:rsid w:val="00E560B1"/>
    <w:rsid w:val="00E612B0"/>
    <w:rsid w:val="00E62D8F"/>
    <w:rsid w:val="00E63EC2"/>
    <w:rsid w:val="00E6654B"/>
    <w:rsid w:val="00E67450"/>
    <w:rsid w:val="00E70D5E"/>
    <w:rsid w:val="00E7240D"/>
    <w:rsid w:val="00E7377A"/>
    <w:rsid w:val="00E80A2E"/>
    <w:rsid w:val="00E85075"/>
    <w:rsid w:val="00E90EEC"/>
    <w:rsid w:val="00E911B7"/>
    <w:rsid w:val="00E91687"/>
    <w:rsid w:val="00E92CDF"/>
    <w:rsid w:val="00E969DD"/>
    <w:rsid w:val="00EA1611"/>
    <w:rsid w:val="00EA1E4E"/>
    <w:rsid w:val="00EA2F2A"/>
    <w:rsid w:val="00EB1663"/>
    <w:rsid w:val="00EB1FCC"/>
    <w:rsid w:val="00EB22A4"/>
    <w:rsid w:val="00EB2BBF"/>
    <w:rsid w:val="00EB37EA"/>
    <w:rsid w:val="00EC1ED0"/>
    <w:rsid w:val="00EC1F5E"/>
    <w:rsid w:val="00EC5039"/>
    <w:rsid w:val="00ED0700"/>
    <w:rsid w:val="00ED0A12"/>
    <w:rsid w:val="00ED25FE"/>
    <w:rsid w:val="00ED385F"/>
    <w:rsid w:val="00ED4926"/>
    <w:rsid w:val="00ED5051"/>
    <w:rsid w:val="00ED5C43"/>
    <w:rsid w:val="00EE0CCE"/>
    <w:rsid w:val="00EE3245"/>
    <w:rsid w:val="00EE67DF"/>
    <w:rsid w:val="00EF0FED"/>
    <w:rsid w:val="00EF12A6"/>
    <w:rsid w:val="00EF33E3"/>
    <w:rsid w:val="00EF4BE2"/>
    <w:rsid w:val="00F10632"/>
    <w:rsid w:val="00F14CBE"/>
    <w:rsid w:val="00F156BA"/>
    <w:rsid w:val="00F16A6B"/>
    <w:rsid w:val="00F17935"/>
    <w:rsid w:val="00F20E7D"/>
    <w:rsid w:val="00F22C34"/>
    <w:rsid w:val="00F24468"/>
    <w:rsid w:val="00F318E8"/>
    <w:rsid w:val="00F31F38"/>
    <w:rsid w:val="00F33670"/>
    <w:rsid w:val="00F3508A"/>
    <w:rsid w:val="00F36916"/>
    <w:rsid w:val="00F369DD"/>
    <w:rsid w:val="00F37C99"/>
    <w:rsid w:val="00F4497D"/>
    <w:rsid w:val="00F454DD"/>
    <w:rsid w:val="00F55338"/>
    <w:rsid w:val="00F553EF"/>
    <w:rsid w:val="00F6251B"/>
    <w:rsid w:val="00F66429"/>
    <w:rsid w:val="00F72131"/>
    <w:rsid w:val="00F7269E"/>
    <w:rsid w:val="00F8037A"/>
    <w:rsid w:val="00F84A07"/>
    <w:rsid w:val="00F91A25"/>
    <w:rsid w:val="00F9484A"/>
    <w:rsid w:val="00F955E5"/>
    <w:rsid w:val="00F9590D"/>
    <w:rsid w:val="00F975DA"/>
    <w:rsid w:val="00F97CF7"/>
    <w:rsid w:val="00FA1DF8"/>
    <w:rsid w:val="00FA257E"/>
    <w:rsid w:val="00FA4F6E"/>
    <w:rsid w:val="00FA64F0"/>
    <w:rsid w:val="00FA6C33"/>
    <w:rsid w:val="00FA7778"/>
    <w:rsid w:val="00FB0A6E"/>
    <w:rsid w:val="00FB60E5"/>
    <w:rsid w:val="00FC1E4F"/>
    <w:rsid w:val="00FC2852"/>
    <w:rsid w:val="00FC3EF4"/>
    <w:rsid w:val="00FC49E0"/>
    <w:rsid w:val="00FC52A5"/>
    <w:rsid w:val="00FC661C"/>
    <w:rsid w:val="00FC73DC"/>
    <w:rsid w:val="00FD24DF"/>
    <w:rsid w:val="00FD3196"/>
    <w:rsid w:val="00FD4B20"/>
    <w:rsid w:val="00FD7A8C"/>
    <w:rsid w:val="00FD7ECC"/>
    <w:rsid w:val="00FE7A77"/>
    <w:rsid w:val="00FF3069"/>
    <w:rsid w:val="00FF31CE"/>
    <w:rsid w:val="00FF48FD"/>
    <w:rsid w:val="00FF5A62"/>
    <w:rsid w:val="0123CDAD"/>
    <w:rsid w:val="01412535"/>
    <w:rsid w:val="02515B07"/>
    <w:rsid w:val="035F2779"/>
    <w:rsid w:val="03F29440"/>
    <w:rsid w:val="04252168"/>
    <w:rsid w:val="0541ED9B"/>
    <w:rsid w:val="061B0E99"/>
    <w:rsid w:val="072B4167"/>
    <w:rsid w:val="08522118"/>
    <w:rsid w:val="08948D79"/>
    <w:rsid w:val="0A0CED02"/>
    <w:rsid w:val="0A416139"/>
    <w:rsid w:val="0AE154F5"/>
    <w:rsid w:val="0AE45D65"/>
    <w:rsid w:val="0B39A662"/>
    <w:rsid w:val="0C07D2E6"/>
    <w:rsid w:val="0C1A3452"/>
    <w:rsid w:val="0C1C98B6"/>
    <w:rsid w:val="0C4D5139"/>
    <w:rsid w:val="0C5F1E45"/>
    <w:rsid w:val="0CEDD686"/>
    <w:rsid w:val="0E6E034B"/>
    <w:rsid w:val="0FF21915"/>
    <w:rsid w:val="10BA5683"/>
    <w:rsid w:val="10CD4366"/>
    <w:rsid w:val="119E77AD"/>
    <w:rsid w:val="11E15311"/>
    <w:rsid w:val="120645F8"/>
    <w:rsid w:val="121CA116"/>
    <w:rsid w:val="12903238"/>
    <w:rsid w:val="12F45D54"/>
    <w:rsid w:val="13EBBFEE"/>
    <w:rsid w:val="13F02820"/>
    <w:rsid w:val="141E4820"/>
    <w:rsid w:val="1431AEC4"/>
    <w:rsid w:val="146257B6"/>
    <w:rsid w:val="154DCCBD"/>
    <w:rsid w:val="15A821EA"/>
    <w:rsid w:val="1609995C"/>
    <w:rsid w:val="16D72318"/>
    <w:rsid w:val="17350A00"/>
    <w:rsid w:val="17B23E5A"/>
    <w:rsid w:val="17F7E2AB"/>
    <w:rsid w:val="1883CBDA"/>
    <w:rsid w:val="1A1476AE"/>
    <w:rsid w:val="1A4C566D"/>
    <w:rsid w:val="1B7D2874"/>
    <w:rsid w:val="1BA0091B"/>
    <w:rsid w:val="1BEF62FE"/>
    <w:rsid w:val="1CC826D2"/>
    <w:rsid w:val="1D2125B7"/>
    <w:rsid w:val="1DE33420"/>
    <w:rsid w:val="1E3F17D4"/>
    <w:rsid w:val="1ED5EA6B"/>
    <w:rsid w:val="1F04143D"/>
    <w:rsid w:val="1FB0FC6B"/>
    <w:rsid w:val="20320B60"/>
    <w:rsid w:val="203D9B00"/>
    <w:rsid w:val="20506E17"/>
    <w:rsid w:val="219D912E"/>
    <w:rsid w:val="22134622"/>
    <w:rsid w:val="221D5D5E"/>
    <w:rsid w:val="22F9609A"/>
    <w:rsid w:val="23F6B787"/>
    <w:rsid w:val="24074942"/>
    <w:rsid w:val="2418689D"/>
    <w:rsid w:val="24E43920"/>
    <w:rsid w:val="26411152"/>
    <w:rsid w:val="2694483C"/>
    <w:rsid w:val="26CC39FE"/>
    <w:rsid w:val="270E2A07"/>
    <w:rsid w:val="27E72A43"/>
    <w:rsid w:val="2897D753"/>
    <w:rsid w:val="28C5DEE0"/>
    <w:rsid w:val="298E6E91"/>
    <w:rsid w:val="29F6D55C"/>
    <w:rsid w:val="2BD5C859"/>
    <w:rsid w:val="2BFB3E9C"/>
    <w:rsid w:val="2C76D367"/>
    <w:rsid w:val="2C8F0809"/>
    <w:rsid w:val="2D1E2040"/>
    <w:rsid w:val="2D1E9B5C"/>
    <w:rsid w:val="2D42B411"/>
    <w:rsid w:val="2D8F7480"/>
    <w:rsid w:val="2DCF36B7"/>
    <w:rsid w:val="2E4400C7"/>
    <w:rsid w:val="2E973F69"/>
    <w:rsid w:val="2EEC29E1"/>
    <w:rsid w:val="2FCBEE70"/>
    <w:rsid w:val="2FFC777B"/>
    <w:rsid w:val="302F1E47"/>
    <w:rsid w:val="3062A999"/>
    <w:rsid w:val="30B55901"/>
    <w:rsid w:val="32185F7D"/>
    <w:rsid w:val="32D08F6A"/>
    <w:rsid w:val="3366E5BF"/>
    <w:rsid w:val="33D45197"/>
    <w:rsid w:val="34453200"/>
    <w:rsid w:val="346A7A22"/>
    <w:rsid w:val="34A07DB3"/>
    <w:rsid w:val="3501AF68"/>
    <w:rsid w:val="359F17B8"/>
    <w:rsid w:val="36E5E543"/>
    <w:rsid w:val="37AA5DF0"/>
    <w:rsid w:val="382154AE"/>
    <w:rsid w:val="38CDE03E"/>
    <w:rsid w:val="38DDCDB4"/>
    <w:rsid w:val="3AB50F09"/>
    <w:rsid w:val="3BA2F1C9"/>
    <w:rsid w:val="3BA6D6F0"/>
    <w:rsid w:val="3BAA47D8"/>
    <w:rsid w:val="3C43AA24"/>
    <w:rsid w:val="3CCA4EE8"/>
    <w:rsid w:val="3D9A291B"/>
    <w:rsid w:val="3E3C6AE1"/>
    <w:rsid w:val="3FA5582C"/>
    <w:rsid w:val="3FC8F8A9"/>
    <w:rsid w:val="3FCF322A"/>
    <w:rsid w:val="3FF5F4F2"/>
    <w:rsid w:val="4035E71E"/>
    <w:rsid w:val="409599A2"/>
    <w:rsid w:val="409CBA40"/>
    <w:rsid w:val="40C7F783"/>
    <w:rsid w:val="40C9F5E2"/>
    <w:rsid w:val="40F2CF6A"/>
    <w:rsid w:val="41CA658E"/>
    <w:rsid w:val="420FA397"/>
    <w:rsid w:val="4239FD8D"/>
    <w:rsid w:val="435A5E98"/>
    <w:rsid w:val="43F3584F"/>
    <w:rsid w:val="4477ADCC"/>
    <w:rsid w:val="44907E85"/>
    <w:rsid w:val="449C113A"/>
    <w:rsid w:val="44A42D8A"/>
    <w:rsid w:val="44B24713"/>
    <w:rsid w:val="44C96615"/>
    <w:rsid w:val="450A3281"/>
    <w:rsid w:val="450CCAA6"/>
    <w:rsid w:val="455C205E"/>
    <w:rsid w:val="46798E55"/>
    <w:rsid w:val="46AE484E"/>
    <w:rsid w:val="46B5E41A"/>
    <w:rsid w:val="46F5D1B9"/>
    <w:rsid w:val="4703CE5D"/>
    <w:rsid w:val="472DED0A"/>
    <w:rsid w:val="47EFCC00"/>
    <w:rsid w:val="48619078"/>
    <w:rsid w:val="487643D8"/>
    <w:rsid w:val="48BB908A"/>
    <w:rsid w:val="49DEDB03"/>
    <w:rsid w:val="4A637486"/>
    <w:rsid w:val="4A7946B0"/>
    <w:rsid w:val="4ADA5998"/>
    <w:rsid w:val="4AE3C4DD"/>
    <w:rsid w:val="4AEC1579"/>
    <w:rsid w:val="4B95E4B2"/>
    <w:rsid w:val="4CBB4F9D"/>
    <w:rsid w:val="4CFDB51D"/>
    <w:rsid w:val="4D2B6A43"/>
    <w:rsid w:val="4E333109"/>
    <w:rsid w:val="4E4933F7"/>
    <w:rsid w:val="4E54E640"/>
    <w:rsid w:val="4E968817"/>
    <w:rsid w:val="4EA0D78E"/>
    <w:rsid w:val="4F841C61"/>
    <w:rsid w:val="4FF36820"/>
    <w:rsid w:val="50A1D18B"/>
    <w:rsid w:val="515B4E15"/>
    <w:rsid w:val="516B1799"/>
    <w:rsid w:val="51C11FE4"/>
    <w:rsid w:val="52F17A68"/>
    <w:rsid w:val="53509F70"/>
    <w:rsid w:val="53FAAAB4"/>
    <w:rsid w:val="547E08F4"/>
    <w:rsid w:val="55703D4D"/>
    <w:rsid w:val="558D3F7D"/>
    <w:rsid w:val="55A0FC18"/>
    <w:rsid w:val="58993A40"/>
    <w:rsid w:val="58A41774"/>
    <w:rsid w:val="59F8970B"/>
    <w:rsid w:val="5A694DB1"/>
    <w:rsid w:val="5ACBB152"/>
    <w:rsid w:val="5B041729"/>
    <w:rsid w:val="5B3F293C"/>
    <w:rsid w:val="5B6272D7"/>
    <w:rsid w:val="5B7AA2A1"/>
    <w:rsid w:val="5C0DA487"/>
    <w:rsid w:val="5C6C146B"/>
    <w:rsid w:val="5CC5599A"/>
    <w:rsid w:val="5CF773FE"/>
    <w:rsid w:val="5D2F93EC"/>
    <w:rsid w:val="5E39F697"/>
    <w:rsid w:val="5EEF30DF"/>
    <w:rsid w:val="5F56C92B"/>
    <w:rsid w:val="5F915F75"/>
    <w:rsid w:val="5FD0D43D"/>
    <w:rsid w:val="6054C9AE"/>
    <w:rsid w:val="60B22A66"/>
    <w:rsid w:val="613160AC"/>
    <w:rsid w:val="62C9A2F1"/>
    <w:rsid w:val="62F8F55C"/>
    <w:rsid w:val="631AE9DF"/>
    <w:rsid w:val="636B389E"/>
    <w:rsid w:val="645715EF"/>
    <w:rsid w:val="64F70C0B"/>
    <w:rsid w:val="658469CD"/>
    <w:rsid w:val="65FED43A"/>
    <w:rsid w:val="6606F3CF"/>
    <w:rsid w:val="6752F043"/>
    <w:rsid w:val="69964E81"/>
    <w:rsid w:val="69F032D5"/>
    <w:rsid w:val="6ACA26D8"/>
    <w:rsid w:val="6C095472"/>
    <w:rsid w:val="6C141CC2"/>
    <w:rsid w:val="6C4ADB91"/>
    <w:rsid w:val="6D1A2459"/>
    <w:rsid w:val="6D1DD1FB"/>
    <w:rsid w:val="6E354F7C"/>
    <w:rsid w:val="6EE5AA89"/>
    <w:rsid w:val="6F678076"/>
    <w:rsid w:val="6FEFD3DD"/>
    <w:rsid w:val="7015D097"/>
    <w:rsid w:val="71031343"/>
    <w:rsid w:val="715FFC29"/>
    <w:rsid w:val="71BBE7DB"/>
    <w:rsid w:val="71E18D37"/>
    <w:rsid w:val="7252CE77"/>
    <w:rsid w:val="72F2C644"/>
    <w:rsid w:val="72F6C9B6"/>
    <w:rsid w:val="737B9CDA"/>
    <w:rsid w:val="73E49205"/>
    <w:rsid w:val="74F686E5"/>
    <w:rsid w:val="75077C8E"/>
    <w:rsid w:val="75958604"/>
    <w:rsid w:val="7597FF41"/>
    <w:rsid w:val="75E2B39E"/>
    <w:rsid w:val="76EA66C2"/>
    <w:rsid w:val="7702B00E"/>
    <w:rsid w:val="77D055DA"/>
    <w:rsid w:val="78856DF3"/>
    <w:rsid w:val="7A4212A3"/>
    <w:rsid w:val="7ACB61C8"/>
    <w:rsid w:val="7AD341F7"/>
    <w:rsid w:val="7AF2656A"/>
    <w:rsid w:val="7B833CEB"/>
    <w:rsid w:val="7BAED048"/>
    <w:rsid w:val="7BEC35DD"/>
    <w:rsid w:val="7C0EC447"/>
    <w:rsid w:val="7C1B91BD"/>
    <w:rsid w:val="7C2619FE"/>
    <w:rsid w:val="7CC250FA"/>
    <w:rsid w:val="7CF92311"/>
    <w:rsid w:val="7D101921"/>
    <w:rsid w:val="7D209409"/>
    <w:rsid w:val="7ED557B7"/>
    <w:rsid w:val="7F9C056D"/>
    <w:rsid w:val="7FBFFC51"/>
    <w:rsid w:val="7FF4B01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3AE71F0"/>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0"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styleId="Normal" w:default="1">
    <w:name w:val="Normal"/>
    <w:qFormat/>
    <w:rsid w:val="00F97CF7"/>
    <w:pPr>
      <w:spacing w:before="120" w:after="120"/>
    </w:pPr>
    <w:rPr>
      <w:rFonts w:ascii="Arial" w:hAnsi="Arial" w:eastAsia="Times New Roman" w:cs="Times New Roman"/>
      <w:sz w:val="20"/>
      <w:lang w:eastAsia="en-US"/>
    </w:rPr>
  </w:style>
  <w:style w:type="paragraph" w:styleId="Heading1">
    <w:name w:val="heading 1"/>
    <w:basedOn w:val="Normal"/>
    <w:next w:val="Normal"/>
    <w:link w:val="Heading1Char"/>
    <w:qFormat/>
    <w:rsid w:val="00DC30CA"/>
    <w:pPr>
      <w:keepNext/>
      <w:keepLines/>
      <w:outlineLvl w:val="0"/>
    </w:pPr>
    <w:rPr>
      <w:rFonts w:ascii="Trebuchet MS" w:hAnsi="Trebuchet MS"/>
      <w:b/>
      <w:sz w:val="36"/>
      <w:szCs w:val="28"/>
    </w:rPr>
  </w:style>
  <w:style w:type="paragraph" w:styleId="Heading2">
    <w:name w:val="heading 2"/>
    <w:basedOn w:val="Normal"/>
    <w:next w:val="Normal"/>
    <w:link w:val="Heading2Char"/>
    <w:qFormat/>
    <w:rsid w:val="003E7447"/>
    <w:pPr>
      <w:keepNext/>
      <w:keepLines/>
      <w:spacing w:before="360"/>
      <w:outlineLvl w:val="1"/>
    </w:pPr>
    <w:rPr>
      <w:rFonts w:ascii="Trebuchet MS" w:hAnsi="Trebuchet MS"/>
      <w:b/>
      <w:sz w:val="32"/>
      <w:szCs w:val="28"/>
    </w:rPr>
  </w:style>
  <w:style w:type="paragraph" w:styleId="Heading3">
    <w:name w:val="heading 3"/>
    <w:basedOn w:val="Normal"/>
    <w:next w:val="Normal"/>
    <w:link w:val="Heading3Char"/>
    <w:qFormat/>
    <w:rsid w:val="00EA1611"/>
    <w:pPr>
      <w:keepNext/>
      <w:spacing w:before="240"/>
      <w:outlineLvl w:val="2"/>
    </w:pPr>
    <w:rPr>
      <w:rFonts w:ascii="Trebuchet MS" w:hAnsi="Trebuchet MS"/>
      <w:b/>
      <w:sz w:val="28"/>
    </w:rPr>
  </w:style>
  <w:style w:type="paragraph" w:styleId="Heading4">
    <w:name w:val="heading 4"/>
    <w:basedOn w:val="Normal"/>
    <w:next w:val="Normal"/>
    <w:link w:val="Heading4Char"/>
    <w:uiPriority w:val="9"/>
    <w:unhideWhenUsed/>
    <w:qFormat/>
    <w:rsid w:val="00B82460"/>
    <w:pPr>
      <w:keepNext/>
      <w:keepLines/>
      <w:spacing w:before="40" w:after="0"/>
      <w:outlineLvl w:val="3"/>
    </w:pPr>
    <w:rPr>
      <w:rFonts w:ascii="Trebuchet MS" w:hAnsi="Trebuchet MS" w:eastAsiaTheme="majorEastAsia" w:cstheme="majorBidi"/>
      <w:iCs/>
      <w:color w:val="000000" w:themeColor="text1"/>
      <w:sz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rsid w:val="00DC30CA"/>
    <w:rPr>
      <w:rFonts w:ascii="Trebuchet MS" w:hAnsi="Trebuchet MS" w:eastAsia="Times New Roman" w:cs="Times New Roman"/>
      <w:b/>
      <w:sz w:val="36"/>
      <w:szCs w:val="28"/>
      <w:lang w:eastAsia="en-US"/>
    </w:rPr>
  </w:style>
  <w:style w:type="character" w:styleId="Heading2Char" w:customStyle="1">
    <w:name w:val="Heading 2 Char"/>
    <w:basedOn w:val="DefaultParagraphFont"/>
    <w:link w:val="Heading2"/>
    <w:rsid w:val="003E7447"/>
    <w:rPr>
      <w:rFonts w:ascii="Trebuchet MS" w:hAnsi="Trebuchet MS" w:eastAsia="Times New Roman" w:cs="Times New Roman"/>
      <w:b/>
      <w:sz w:val="32"/>
      <w:szCs w:val="28"/>
      <w:lang w:eastAsia="en-US"/>
    </w:rPr>
  </w:style>
  <w:style w:type="character" w:styleId="Heading3Char" w:customStyle="1">
    <w:name w:val="Heading 3 Char"/>
    <w:basedOn w:val="DefaultParagraphFont"/>
    <w:link w:val="Heading3"/>
    <w:rsid w:val="00EA1611"/>
    <w:rPr>
      <w:rFonts w:ascii="Trebuchet MS" w:hAnsi="Trebuchet MS" w:eastAsia="Times New Roman" w:cs="Times New Roman"/>
      <w:b/>
      <w:sz w:val="28"/>
      <w:lang w:eastAsia="en-US"/>
    </w:rPr>
  </w:style>
  <w:style w:type="character" w:styleId="Hyperlink">
    <w:name w:val="Hyperlink"/>
    <w:basedOn w:val="DefaultParagraphFont"/>
    <w:uiPriority w:val="99"/>
    <w:rsid w:val="00F97CF7"/>
    <w:rPr>
      <w:color w:val="0000FF"/>
      <w:u w:val="single"/>
    </w:rPr>
  </w:style>
  <w:style w:type="paragraph" w:styleId="ListParagraph">
    <w:name w:val="List Paragraph"/>
    <w:basedOn w:val="Normal"/>
    <w:uiPriority w:val="34"/>
    <w:qFormat/>
    <w:rsid w:val="00F97CF7"/>
    <w:pPr>
      <w:numPr>
        <w:numId w:val="1"/>
      </w:numPr>
    </w:pPr>
  </w:style>
  <w:style w:type="paragraph" w:styleId="Title">
    <w:name w:val="Title"/>
    <w:basedOn w:val="Normal"/>
    <w:link w:val="TitleChar"/>
    <w:rsid w:val="00F97CF7"/>
    <w:pPr>
      <w:spacing w:before="2280" w:after="480"/>
      <w:jc w:val="center"/>
      <w:outlineLvl w:val="0"/>
    </w:pPr>
    <w:rPr>
      <w:rFonts w:ascii="Trebuchet MS" w:hAnsi="Trebuchet MS"/>
      <w:b/>
      <w:kern w:val="28"/>
      <w:sz w:val="52"/>
      <w:szCs w:val="52"/>
    </w:rPr>
  </w:style>
  <w:style w:type="character" w:styleId="TitleChar" w:customStyle="1">
    <w:name w:val="Title Char"/>
    <w:basedOn w:val="DefaultParagraphFont"/>
    <w:link w:val="Title"/>
    <w:rsid w:val="00F97CF7"/>
    <w:rPr>
      <w:rFonts w:ascii="Trebuchet MS" w:hAnsi="Trebuchet MS" w:eastAsia="Times New Roman" w:cs="Times New Roman"/>
      <w:b/>
      <w:kern w:val="28"/>
      <w:sz w:val="52"/>
      <w:szCs w:val="52"/>
      <w:lang w:eastAsia="en-US"/>
    </w:rPr>
  </w:style>
  <w:style w:type="paragraph" w:styleId="TOC1">
    <w:name w:val="toc 1"/>
    <w:basedOn w:val="Normal"/>
    <w:next w:val="Normal"/>
    <w:autoRedefine/>
    <w:uiPriority w:val="39"/>
    <w:unhideWhenUsed/>
    <w:rsid w:val="00513863"/>
    <w:pPr>
      <w:keepNext/>
    </w:pPr>
    <w:rPr>
      <w:b/>
      <w:caps/>
    </w:rPr>
  </w:style>
  <w:style w:type="paragraph" w:styleId="TOC2">
    <w:name w:val="toc 2"/>
    <w:basedOn w:val="NoSpacing"/>
    <w:next w:val="NoSpacing"/>
    <w:autoRedefine/>
    <w:uiPriority w:val="39"/>
    <w:unhideWhenUsed/>
    <w:rsid w:val="00B82460"/>
    <w:pPr>
      <w:spacing w:before="120" w:after="120"/>
      <w:ind w:left="288"/>
    </w:pPr>
    <w:rPr>
      <w:smallCaps/>
    </w:rPr>
  </w:style>
  <w:style w:type="paragraph" w:styleId="Footer">
    <w:name w:val="footer"/>
    <w:basedOn w:val="Normal"/>
    <w:link w:val="FooterChar"/>
    <w:uiPriority w:val="99"/>
    <w:unhideWhenUsed/>
    <w:rsid w:val="00F97CF7"/>
    <w:pPr>
      <w:tabs>
        <w:tab w:val="center" w:pos="4680"/>
        <w:tab w:val="right" w:pos="9360"/>
      </w:tabs>
      <w:spacing w:before="0" w:after="0"/>
    </w:pPr>
  </w:style>
  <w:style w:type="character" w:styleId="FooterChar" w:customStyle="1">
    <w:name w:val="Footer Char"/>
    <w:basedOn w:val="DefaultParagraphFont"/>
    <w:link w:val="Footer"/>
    <w:uiPriority w:val="99"/>
    <w:rsid w:val="00F97CF7"/>
    <w:rPr>
      <w:rFonts w:ascii="Arial" w:hAnsi="Arial" w:eastAsia="Times New Roman" w:cs="Times New Roman"/>
      <w:sz w:val="20"/>
      <w:lang w:eastAsia="en-US"/>
    </w:rPr>
  </w:style>
  <w:style w:type="character" w:styleId="PlaceholderText">
    <w:name w:val="Placeholder Text"/>
    <w:basedOn w:val="DefaultParagraphFont"/>
    <w:rsid w:val="00F97CF7"/>
    <w:rPr>
      <w:color w:val="808080"/>
    </w:rPr>
  </w:style>
  <w:style w:type="paragraph" w:styleId="NormalWeb">
    <w:name w:val="Normal (Web)"/>
    <w:basedOn w:val="Normal"/>
    <w:uiPriority w:val="99"/>
    <w:semiHidden/>
    <w:unhideWhenUsed/>
    <w:rsid w:val="00F97CF7"/>
    <w:pPr>
      <w:spacing w:before="100" w:beforeAutospacing="1" w:after="100" w:afterAutospacing="1"/>
    </w:pPr>
    <w:rPr>
      <w:rFonts w:ascii="Times New Roman" w:hAnsi="Times New Roman" w:eastAsiaTheme="minorHAnsi"/>
      <w:sz w:val="24"/>
    </w:rPr>
  </w:style>
  <w:style w:type="character" w:styleId="Strong">
    <w:name w:val="Strong"/>
    <w:basedOn w:val="DefaultParagraphFont"/>
    <w:uiPriority w:val="22"/>
    <w:qFormat/>
    <w:rsid w:val="00F97CF7"/>
    <w:rPr>
      <w:b/>
      <w:bCs/>
    </w:rPr>
  </w:style>
  <w:style w:type="paragraph" w:styleId="DocumentMap">
    <w:name w:val="Document Map"/>
    <w:basedOn w:val="Normal"/>
    <w:link w:val="DocumentMapChar"/>
    <w:uiPriority w:val="99"/>
    <w:semiHidden/>
    <w:unhideWhenUsed/>
    <w:rsid w:val="00F97CF7"/>
    <w:pPr>
      <w:spacing w:before="0" w:after="0"/>
    </w:pPr>
    <w:rPr>
      <w:rFonts w:ascii="Times New Roman" w:hAnsi="Times New Roman"/>
      <w:sz w:val="24"/>
    </w:rPr>
  </w:style>
  <w:style w:type="character" w:styleId="DocumentMapChar" w:customStyle="1">
    <w:name w:val="Document Map Char"/>
    <w:basedOn w:val="DefaultParagraphFont"/>
    <w:link w:val="DocumentMap"/>
    <w:uiPriority w:val="99"/>
    <w:semiHidden/>
    <w:rsid w:val="00F97CF7"/>
    <w:rPr>
      <w:rFonts w:ascii="Times New Roman" w:hAnsi="Times New Roman" w:eastAsia="Times New Roman" w:cs="Times New Roman"/>
      <w:lang w:eastAsia="en-US"/>
    </w:rPr>
  </w:style>
  <w:style w:type="paragraph" w:styleId="TOC3">
    <w:name w:val="toc 3"/>
    <w:basedOn w:val="NoSpacing"/>
    <w:next w:val="NoSpacing"/>
    <w:autoRedefine/>
    <w:uiPriority w:val="39"/>
    <w:unhideWhenUsed/>
    <w:rsid w:val="00444695"/>
    <w:pPr>
      <w:ind w:left="400"/>
    </w:pPr>
  </w:style>
  <w:style w:type="paragraph" w:styleId="Command" w:customStyle="1">
    <w:name w:val="Command"/>
    <w:basedOn w:val="Normal"/>
    <w:qFormat/>
    <w:rsid w:val="004E318E"/>
    <w:pPr>
      <w:pBdr>
        <w:top w:val="single" w:color="auto" w:sz="4" w:space="1"/>
        <w:left w:val="single" w:color="auto" w:sz="4" w:space="4"/>
        <w:bottom w:val="single" w:color="auto" w:sz="4" w:space="1"/>
        <w:right w:val="single" w:color="auto" w:sz="4" w:space="4"/>
      </w:pBdr>
      <w:shd w:val="clear" w:color="auto" w:fill="CCCCCC"/>
      <w:ind w:left="144" w:right="144"/>
    </w:pPr>
    <w:rPr>
      <w:rFonts w:ascii="Courier New" w:hAnsi="Courier New" w:cs="Helvetica" w:eastAsiaTheme="minorHAnsi"/>
      <w:noProof/>
      <w:szCs w:val="26"/>
    </w:rPr>
  </w:style>
  <w:style w:type="paragraph" w:styleId="FigureText" w:customStyle="1">
    <w:name w:val="Figure Text"/>
    <w:basedOn w:val="Normal"/>
    <w:next w:val="Normal"/>
    <w:link w:val="FigureTextChar"/>
    <w:qFormat/>
    <w:rsid w:val="00CD1CC6"/>
    <w:pPr>
      <w:spacing w:after="360"/>
      <w:jc w:val="center"/>
    </w:pPr>
    <w:rPr>
      <w:rFonts w:cs="Arial" w:eastAsiaTheme="minorHAnsi"/>
      <w:b/>
      <w:sz w:val="16"/>
      <w:szCs w:val="20"/>
    </w:rPr>
  </w:style>
  <w:style w:type="character" w:styleId="FigureTextChar" w:customStyle="1">
    <w:name w:val="Figure Text Char"/>
    <w:basedOn w:val="DefaultParagraphFont"/>
    <w:link w:val="FigureText"/>
    <w:rsid w:val="00CD1CC6"/>
    <w:rPr>
      <w:rFonts w:ascii="Arial" w:hAnsi="Arial" w:cs="Arial"/>
      <w:b/>
      <w:sz w:val="16"/>
      <w:szCs w:val="20"/>
      <w:lang w:eastAsia="en-US"/>
    </w:rPr>
  </w:style>
  <w:style w:type="paragraph" w:styleId="BalloonText">
    <w:name w:val="Balloon Text"/>
    <w:basedOn w:val="Normal"/>
    <w:link w:val="BalloonTextChar"/>
    <w:uiPriority w:val="99"/>
    <w:semiHidden/>
    <w:unhideWhenUsed/>
    <w:rsid w:val="00C13CE1"/>
    <w:pPr>
      <w:spacing w:before="0" w:after="0"/>
    </w:pPr>
    <w:rPr>
      <w:rFonts w:ascii="Lucida Grande" w:hAnsi="Lucida Grande" w:cs="Lucida Grande"/>
      <w:sz w:val="18"/>
      <w:szCs w:val="18"/>
    </w:rPr>
  </w:style>
  <w:style w:type="character" w:styleId="BalloonTextChar" w:customStyle="1">
    <w:name w:val="Balloon Text Char"/>
    <w:basedOn w:val="DefaultParagraphFont"/>
    <w:link w:val="BalloonText"/>
    <w:uiPriority w:val="99"/>
    <w:semiHidden/>
    <w:rsid w:val="00C13CE1"/>
    <w:rPr>
      <w:rFonts w:ascii="Lucida Grande" w:hAnsi="Lucida Grande" w:eastAsia="Times New Roman" w:cs="Lucida Grande"/>
      <w:sz w:val="18"/>
      <w:szCs w:val="18"/>
      <w:lang w:eastAsia="en-US"/>
    </w:rPr>
  </w:style>
  <w:style w:type="paragraph" w:styleId="Header">
    <w:name w:val="header"/>
    <w:basedOn w:val="Normal"/>
    <w:link w:val="HeaderChar"/>
    <w:uiPriority w:val="99"/>
    <w:unhideWhenUsed/>
    <w:rsid w:val="0050000D"/>
    <w:pPr>
      <w:tabs>
        <w:tab w:val="center" w:pos="4680"/>
        <w:tab w:val="right" w:pos="9360"/>
      </w:tabs>
      <w:spacing w:before="0" w:after="0"/>
    </w:pPr>
  </w:style>
  <w:style w:type="character" w:styleId="HeaderChar" w:customStyle="1">
    <w:name w:val="Header Char"/>
    <w:basedOn w:val="DefaultParagraphFont"/>
    <w:link w:val="Header"/>
    <w:uiPriority w:val="99"/>
    <w:rsid w:val="0050000D"/>
    <w:rPr>
      <w:rFonts w:ascii="Arial" w:hAnsi="Arial" w:eastAsia="Times New Roman" w:cs="Times New Roman"/>
      <w:sz w:val="20"/>
      <w:lang w:eastAsia="en-US"/>
    </w:rPr>
  </w:style>
  <w:style w:type="character" w:styleId="CommentReference">
    <w:name w:val="annotation reference"/>
    <w:basedOn w:val="DefaultParagraphFont"/>
    <w:uiPriority w:val="99"/>
    <w:semiHidden/>
    <w:unhideWhenUsed/>
    <w:rsid w:val="003778FB"/>
    <w:rPr>
      <w:sz w:val="16"/>
      <w:szCs w:val="16"/>
    </w:rPr>
  </w:style>
  <w:style w:type="paragraph" w:styleId="CommentText">
    <w:name w:val="annotation text"/>
    <w:basedOn w:val="Normal"/>
    <w:link w:val="CommentTextChar"/>
    <w:uiPriority w:val="99"/>
    <w:semiHidden/>
    <w:unhideWhenUsed/>
    <w:rsid w:val="003778FB"/>
    <w:rPr>
      <w:szCs w:val="20"/>
    </w:rPr>
  </w:style>
  <w:style w:type="character" w:styleId="CommentTextChar" w:customStyle="1">
    <w:name w:val="Comment Text Char"/>
    <w:basedOn w:val="DefaultParagraphFont"/>
    <w:link w:val="CommentText"/>
    <w:uiPriority w:val="99"/>
    <w:semiHidden/>
    <w:rsid w:val="003778FB"/>
    <w:rPr>
      <w:rFonts w:ascii="Arial" w:hAnsi="Arial" w:eastAsia="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3778FB"/>
    <w:rPr>
      <w:b/>
      <w:bCs/>
    </w:rPr>
  </w:style>
  <w:style w:type="character" w:styleId="CommentSubjectChar" w:customStyle="1">
    <w:name w:val="Comment Subject Char"/>
    <w:basedOn w:val="CommentTextChar"/>
    <w:link w:val="CommentSubject"/>
    <w:uiPriority w:val="99"/>
    <w:semiHidden/>
    <w:rsid w:val="003778FB"/>
    <w:rPr>
      <w:rFonts w:ascii="Arial" w:hAnsi="Arial" w:eastAsia="Times New Roman" w:cs="Times New Roman"/>
      <w:b/>
      <w:bCs/>
      <w:sz w:val="20"/>
      <w:szCs w:val="20"/>
      <w:lang w:eastAsia="en-US"/>
    </w:rPr>
  </w:style>
  <w:style w:type="paragraph" w:styleId="Revision">
    <w:name w:val="Revision"/>
    <w:hidden/>
    <w:uiPriority w:val="99"/>
    <w:semiHidden/>
    <w:rsid w:val="00463D4E"/>
    <w:rPr>
      <w:rFonts w:ascii="Arial" w:hAnsi="Arial" w:eastAsia="Times New Roman" w:cs="Times New Roman"/>
      <w:sz w:val="20"/>
      <w:lang w:eastAsia="en-US"/>
    </w:rPr>
  </w:style>
  <w:style w:type="paragraph" w:styleId="Figure" w:customStyle="1">
    <w:name w:val="Figure"/>
    <w:basedOn w:val="Normal"/>
    <w:next w:val="FigureText"/>
    <w:qFormat/>
    <w:rsid w:val="009549C0"/>
    <w:pPr>
      <w:keepNext/>
      <w:spacing w:before="240"/>
      <w:jc w:val="center"/>
    </w:pPr>
    <w:rPr>
      <w:shd w:val="clear" w:color="auto" w:fill="FFFFFF"/>
    </w:rPr>
  </w:style>
  <w:style w:type="character" w:styleId="Heading4Char" w:customStyle="1">
    <w:name w:val="Heading 4 Char"/>
    <w:basedOn w:val="DefaultParagraphFont"/>
    <w:link w:val="Heading4"/>
    <w:uiPriority w:val="9"/>
    <w:rsid w:val="00B82460"/>
    <w:rPr>
      <w:rFonts w:ascii="Trebuchet MS" w:hAnsi="Trebuchet MS" w:eastAsiaTheme="majorEastAsia" w:cstheme="majorBidi"/>
      <w:iCs/>
      <w:color w:val="000000" w:themeColor="text1"/>
      <w:lang w:eastAsia="en-US"/>
    </w:rPr>
  </w:style>
  <w:style w:type="paragraph" w:styleId="NoSpacing">
    <w:name w:val="No Spacing"/>
    <w:uiPriority w:val="1"/>
    <w:qFormat/>
    <w:rsid w:val="00444695"/>
    <w:rPr>
      <w:rFonts w:ascii="Arial" w:hAnsi="Arial" w:eastAsia="Times New Roman" w:cs="Times New Roman"/>
      <w:sz w:val="20"/>
      <w:lang w:eastAsia="en-US"/>
    </w:rPr>
  </w:style>
  <w:style w:type="character" w:styleId="FollowedHyperlink">
    <w:name w:val="FollowedHyperlink"/>
    <w:basedOn w:val="DefaultParagraphFont"/>
    <w:uiPriority w:val="99"/>
    <w:semiHidden/>
    <w:unhideWhenUsed/>
    <w:rsid w:val="00A7113D"/>
    <w:rPr>
      <w:color w:val="954F72" w:themeColor="followedHyperlink"/>
      <w:u w:val="single"/>
    </w:rPr>
  </w:style>
  <w:style w:type="character" w:styleId="Emphasis">
    <w:name w:val="Emphasis"/>
    <w:basedOn w:val="DefaultParagraphFont"/>
    <w:uiPriority w:val="20"/>
    <w:qFormat/>
    <w:rsid w:val="00510E97"/>
    <w:rPr>
      <w:i/>
      <w:iCs/>
    </w:rPr>
  </w:style>
  <w:style w:type="character" w:styleId="UnresolvedMention">
    <w:name w:val="Unresolved Mention"/>
    <w:basedOn w:val="DefaultParagraphFont"/>
    <w:uiPriority w:val="99"/>
    <w:rsid w:val="007945E1"/>
    <w:rPr>
      <w:color w:val="605E5C"/>
      <w:shd w:val="clear" w:color="auto" w:fill="E1DFDD"/>
    </w:rPr>
  </w:style>
  <w:style w:type="paragraph" w:styleId="SubHead" w:customStyle="1">
    <w:name w:val="SubHead"/>
    <w:basedOn w:val="Normal"/>
    <w:next w:val="Normal"/>
    <w:link w:val="SubHeadChar"/>
    <w:qFormat/>
    <w:rsid w:val="00BF0E86"/>
    <w:pPr>
      <w:keepNext/>
      <w:spacing w:before="240"/>
    </w:pPr>
    <w:rPr>
      <w:rFonts w:eastAsia="Trebuchet MS"/>
      <w:b/>
      <w:sz w:val="22"/>
    </w:rPr>
  </w:style>
  <w:style w:type="character" w:styleId="SubHeadChar" w:customStyle="1">
    <w:name w:val="SubHead Char"/>
    <w:basedOn w:val="DefaultParagraphFont"/>
    <w:link w:val="SubHead"/>
    <w:rsid w:val="00BF0E86"/>
    <w:rPr>
      <w:rFonts w:ascii="Arial" w:hAnsi="Arial" w:eastAsia="Trebuchet MS" w:cs="Times New Roman"/>
      <w:b/>
      <w:sz w:val="22"/>
      <w:lang w:eastAsia="en-US"/>
    </w:rPr>
  </w:style>
  <w:style w:type="character" w:styleId="normaltextrun" w:customStyle="1">
    <w:name w:val="normaltextrun"/>
    <w:basedOn w:val="DefaultParagraphFont"/>
    <w:rsid w:val="0058626C"/>
  </w:style>
  <w:style w:type="paragraph" w:styleId="paragraph" w:customStyle="1">
    <w:name w:val="paragraph"/>
    <w:basedOn w:val="Normal"/>
    <w:rsid w:val="00C802B0"/>
    <w:pPr>
      <w:spacing w:before="100" w:beforeAutospacing="1" w:after="100" w:afterAutospacing="1"/>
    </w:pPr>
    <w:rPr>
      <w:rFonts w:ascii="Times New Roman" w:hAnsi="Times New Roman"/>
      <w:sz w:val="24"/>
    </w:rPr>
  </w:style>
  <w:style w:type="character" w:styleId="eop" w:customStyle="1">
    <w:name w:val="eop"/>
    <w:basedOn w:val="DefaultParagraphFont"/>
    <w:rsid w:val="00C802B0"/>
  </w:style>
  <w:style w:type="table" w:styleId="TableGrid">
    <w:name w:val="Table Grid"/>
    <w:basedOn w:val="TableNormal"/>
    <w:uiPriority w:val="39"/>
    <w:rsid w:val="00944E5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4">
    <w:name w:val="Grid Table 4"/>
    <w:basedOn w:val="TableNormal"/>
    <w:uiPriority w:val="49"/>
    <w:rsid w:val="00944E5F"/>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94541F"/>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6480">
      <w:bodyDiv w:val="1"/>
      <w:marLeft w:val="0"/>
      <w:marRight w:val="0"/>
      <w:marTop w:val="0"/>
      <w:marBottom w:val="0"/>
      <w:divBdr>
        <w:top w:val="none" w:sz="0" w:space="0" w:color="auto"/>
        <w:left w:val="none" w:sz="0" w:space="0" w:color="auto"/>
        <w:bottom w:val="none" w:sz="0" w:space="0" w:color="auto"/>
        <w:right w:val="none" w:sz="0" w:space="0" w:color="auto"/>
      </w:divBdr>
    </w:div>
    <w:div w:id="41711969">
      <w:bodyDiv w:val="1"/>
      <w:marLeft w:val="0"/>
      <w:marRight w:val="0"/>
      <w:marTop w:val="0"/>
      <w:marBottom w:val="0"/>
      <w:divBdr>
        <w:top w:val="none" w:sz="0" w:space="0" w:color="auto"/>
        <w:left w:val="none" w:sz="0" w:space="0" w:color="auto"/>
        <w:bottom w:val="none" w:sz="0" w:space="0" w:color="auto"/>
        <w:right w:val="none" w:sz="0" w:space="0" w:color="auto"/>
      </w:divBdr>
    </w:div>
    <w:div w:id="116918325">
      <w:bodyDiv w:val="1"/>
      <w:marLeft w:val="0"/>
      <w:marRight w:val="0"/>
      <w:marTop w:val="0"/>
      <w:marBottom w:val="0"/>
      <w:divBdr>
        <w:top w:val="none" w:sz="0" w:space="0" w:color="auto"/>
        <w:left w:val="none" w:sz="0" w:space="0" w:color="auto"/>
        <w:bottom w:val="none" w:sz="0" w:space="0" w:color="auto"/>
        <w:right w:val="none" w:sz="0" w:space="0" w:color="auto"/>
      </w:divBdr>
    </w:div>
    <w:div w:id="211236323">
      <w:bodyDiv w:val="1"/>
      <w:marLeft w:val="0"/>
      <w:marRight w:val="0"/>
      <w:marTop w:val="0"/>
      <w:marBottom w:val="0"/>
      <w:divBdr>
        <w:top w:val="none" w:sz="0" w:space="0" w:color="auto"/>
        <w:left w:val="none" w:sz="0" w:space="0" w:color="auto"/>
        <w:bottom w:val="none" w:sz="0" w:space="0" w:color="auto"/>
        <w:right w:val="none" w:sz="0" w:space="0" w:color="auto"/>
      </w:divBdr>
    </w:div>
    <w:div w:id="265159127">
      <w:bodyDiv w:val="1"/>
      <w:marLeft w:val="0"/>
      <w:marRight w:val="0"/>
      <w:marTop w:val="0"/>
      <w:marBottom w:val="0"/>
      <w:divBdr>
        <w:top w:val="none" w:sz="0" w:space="0" w:color="auto"/>
        <w:left w:val="none" w:sz="0" w:space="0" w:color="auto"/>
        <w:bottom w:val="none" w:sz="0" w:space="0" w:color="auto"/>
        <w:right w:val="none" w:sz="0" w:space="0" w:color="auto"/>
      </w:divBdr>
    </w:div>
    <w:div w:id="299304633">
      <w:bodyDiv w:val="1"/>
      <w:marLeft w:val="0"/>
      <w:marRight w:val="0"/>
      <w:marTop w:val="0"/>
      <w:marBottom w:val="0"/>
      <w:divBdr>
        <w:top w:val="none" w:sz="0" w:space="0" w:color="auto"/>
        <w:left w:val="none" w:sz="0" w:space="0" w:color="auto"/>
        <w:bottom w:val="none" w:sz="0" w:space="0" w:color="auto"/>
        <w:right w:val="none" w:sz="0" w:space="0" w:color="auto"/>
      </w:divBdr>
      <w:divsChild>
        <w:div w:id="1340043212">
          <w:marLeft w:val="0"/>
          <w:marRight w:val="0"/>
          <w:marTop w:val="0"/>
          <w:marBottom w:val="0"/>
          <w:divBdr>
            <w:top w:val="none" w:sz="0" w:space="0" w:color="auto"/>
            <w:left w:val="none" w:sz="0" w:space="0" w:color="auto"/>
            <w:bottom w:val="none" w:sz="0" w:space="0" w:color="auto"/>
            <w:right w:val="none" w:sz="0" w:space="0" w:color="auto"/>
          </w:divBdr>
        </w:div>
      </w:divsChild>
    </w:div>
    <w:div w:id="314455312">
      <w:bodyDiv w:val="1"/>
      <w:marLeft w:val="0"/>
      <w:marRight w:val="0"/>
      <w:marTop w:val="0"/>
      <w:marBottom w:val="0"/>
      <w:divBdr>
        <w:top w:val="none" w:sz="0" w:space="0" w:color="auto"/>
        <w:left w:val="none" w:sz="0" w:space="0" w:color="auto"/>
        <w:bottom w:val="none" w:sz="0" w:space="0" w:color="auto"/>
        <w:right w:val="none" w:sz="0" w:space="0" w:color="auto"/>
      </w:divBdr>
    </w:div>
    <w:div w:id="372770401">
      <w:bodyDiv w:val="1"/>
      <w:marLeft w:val="0"/>
      <w:marRight w:val="0"/>
      <w:marTop w:val="0"/>
      <w:marBottom w:val="0"/>
      <w:divBdr>
        <w:top w:val="none" w:sz="0" w:space="0" w:color="auto"/>
        <w:left w:val="none" w:sz="0" w:space="0" w:color="auto"/>
        <w:bottom w:val="none" w:sz="0" w:space="0" w:color="auto"/>
        <w:right w:val="none" w:sz="0" w:space="0" w:color="auto"/>
      </w:divBdr>
    </w:div>
    <w:div w:id="602300105">
      <w:bodyDiv w:val="1"/>
      <w:marLeft w:val="0"/>
      <w:marRight w:val="0"/>
      <w:marTop w:val="0"/>
      <w:marBottom w:val="0"/>
      <w:divBdr>
        <w:top w:val="none" w:sz="0" w:space="0" w:color="auto"/>
        <w:left w:val="none" w:sz="0" w:space="0" w:color="auto"/>
        <w:bottom w:val="none" w:sz="0" w:space="0" w:color="auto"/>
        <w:right w:val="none" w:sz="0" w:space="0" w:color="auto"/>
      </w:divBdr>
    </w:div>
    <w:div w:id="782112431">
      <w:bodyDiv w:val="1"/>
      <w:marLeft w:val="0"/>
      <w:marRight w:val="0"/>
      <w:marTop w:val="0"/>
      <w:marBottom w:val="0"/>
      <w:divBdr>
        <w:top w:val="none" w:sz="0" w:space="0" w:color="auto"/>
        <w:left w:val="none" w:sz="0" w:space="0" w:color="auto"/>
        <w:bottom w:val="none" w:sz="0" w:space="0" w:color="auto"/>
        <w:right w:val="none" w:sz="0" w:space="0" w:color="auto"/>
      </w:divBdr>
      <w:divsChild>
        <w:div w:id="373391357">
          <w:marLeft w:val="0"/>
          <w:marRight w:val="0"/>
          <w:marTop w:val="0"/>
          <w:marBottom w:val="0"/>
          <w:divBdr>
            <w:top w:val="none" w:sz="0" w:space="0" w:color="auto"/>
            <w:left w:val="none" w:sz="0" w:space="0" w:color="auto"/>
            <w:bottom w:val="none" w:sz="0" w:space="0" w:color="auto"/>
            <w:right w:val="none" w:sz="0" w:space="0" w:color="auto"/>
          </w:divBdr>
        </w:div>
        <w:div w:id="988288513">
          <w:marLeft w:val="0"/>
          <w:marRight w:val="0"/>
          <w:marTop w:val="0"/>
          <w:marBottom w:val="0"/>
          <w:divBdr>
            <w:top w:val="none" w:sz="0" w:space="0" w:color="auto"/>
            <w:left w:val="none" w:sz="0" w:space="0" w:color="auto"/>
            <w:bottom w:val="none" w:sz="0" w:space="0" w:color="auto"/>
            <w:right w:val="none" w:sz="0" w:space="0" w:color="auto"/>
          </w:divBdr>
        </w:div>
        <w:div w:id="1071120625">
          <w:marLeft w:val="0"/>
          <w:marRight w:val="0"/>
          <w:marTop w:val="0"/>
          <w:marBottom w:val="0"/>
          <w:divBdr>
            <w:top w:val="none" w:sz="0" w:space="0" w:color="auto"/>
            <w:left w:val="none" w:sz="0" w:space="0" w:color="auto"/>
            <w:bottom w:val="none" w:sz="0" w:space="0" w:color="auto"/>
            <w:right w:val="none" w:sz="0" w:space="0" w:color="auto"/>
          </w:divBdr>
        </w:div>
      </w:divsChild>
    </w:div>
    <w:div w:id="808977973">
      <w:bodyDiv w:val="1"/>
      <w:marLeft w:val="0"/>
      <w:marRight w:val="0"/>
      <w:marTop w:val="0"/>
      <w:marBottom w:val="0"/>
      <w:divBdr>
        <w:top w:val="none" w:sz="0" w:space="0" w:color="auto"/>
        <w:left w:val="none" w:sz="0" w:space="0" w:color="auto"/>
        <w:bottom w:val="none" w:sz="0" w:space="0" w:color="auto"/>
        <w:right w:val="none" w:sz="0" w:space="0" w:color="auto"/>
      </w:divBdr>
      <w:divsChild>
        <w:div w:id="59711836">
          <w:marLeft w:val="0"/>
          <w:marRight w:val="0"/>
          <w:marTop w:val="0"/>
          <w:marBottom w:val="0"/>
          <w:divBdr>
            <w:top w:val="none" w:sz="0" w:space="0" w:color="auto"/>
            <w:left w:val="none" w:sz="0" w:space="0" w:color="auto"/>
            <w:bottom w:val="none" w:sz="0" w:space="0" w:color="auto"/>
            <w:right w:val="none" w:sz="0" w:space="0" w:color="auto"/>
          </w:divBdr>
        </w:div>
        <w:div w:id="1119563774">
          <w:marLeft w:val="0"/>
          <w:marRight w:val="0"/>
          <w:marTop w:val="0"/>
          <w:marBottom w:val="0"/>
          <w:divBdr>
            <w:top w:val="none" w:sz="0" w:space="0" w:color="auto"/>
            <w:left w:val="none" w:sz="0" w:space="0" w:color="auto"/>
            <w:bottom w:val="none" w:sz="0" w:space="0" w:color="auto"/>
            <w:right w:val="none" w:sz="0" w:space="0" w:color="auto"/>
          </w:divBdr>
          <w:divsChild>
            <w:div w:id="383331463">
              <w:marLeft w:val="0"/>
              <w:marRight w:val="0"/>
              <w:marTop w:val="0"/>
              <w:marBottom w:val="0"/>
              <w:divBdr>
                <w:top w:val="none" w:sz="0" w:space="0" w:color="auto"/>
                <w:left w:val="none" w:sz="0" w:space="0" w:color="auto"/>
                <w:bottom w:val="none" w:sz="0" w:space="0" w:color="auto"/>
                <w:right w:val="none" w:sz="0" w:space="0" w:color="auto"/>
              </w:divBdr>
            </w:div>
            <w:div w:id="906917755">
              <w:marLeft w:val="0"/>
              <w:marRight w:val="0"/>
              <w:marTop w:val="0"/>
              <w:marBottom w:val="0"/>
              <w:divBdr>
                <w:top w:val="none" w:sz="0" w:space="0" w:color="auto"/>
                <w:left w:val="none" w:sz="0" w:space="0" w:color="auto"/>
                <w:bottom w:val="none" w:sz="0" w:space="0" w:color="auto"/>
                <w:right w:val="none" w:sz="0" w:space="0" w:color="auto"/>
              </w:divBdr>
            </w:div>
            <w:div w:id="1694189212">
              <w:marLeft w:val="0"/>
              <w:marRight w:val="0"/>
              <w:marTop w:val="0"/>
              <w:marBottom w:val="0"/>
              <w:divBdr>
                <w:top w:val="none" w:sz="0" w:space="0" w:color="auto"/>
                <w:left w:val="none" w:sz="0" w:space="0" w:color="auto"/>
                <w:bottom w:val="none" w:sz="0" w:space="0" w:color="auto"/>
                <w:right w:val="none" w:sz="0" w:space="0" w:color="auto"/>
              </w:divBdr>
            </w:div>
            <w:div w:id="1706441029">
              <w:marLeft w:val="0"/>
              <w:marRight w:val="0"/>
              <w:marTop w:val="0"/>
              <w:marBottom w:val="0"/>
              <w:divBdr>
                <w:top w:val="none" w:sz="0" w:space="0" w:color="auto"/>
                <w:left w:val="none" w:sz="0" w:space="0" w:color="auto"/>
                <w:bottom w:val="none" w:sz="0" w:space="0" w:color="auto"/>
                <w:right w:val="none" w:sz="0" w:space="0" w:color="auto"/>
              </w:divBdr>
            </w:div>
          </w:divsChild>
        </w:div>
        <w:div w:id="1472282633">
          <w:marLeft w:val="0"/>
          <w:marRight w:val="0"/>
          <w:marTop w:val="0"/>
          <w:marBottom w:val="0"/>
          <w:divBdr>
            <w:top w:val="none" w:sz="0" w:space="0" w:color="auto"/>
            <w:left w:val="none" w:sz="0" w:space="0" w:color="auto"/>
            <w:bottom w:val="none" w:sz="0" w:space="0" w:color="auto"/>
            <w:right w:val="none" w:sz="0" w:space="0" w:color="auto"/>
          </w:divBdr>
        </w:div>
        <w:div w:id="2102600516">
          <w:marLeft w:val="0"/>
          <w:marRight w:val="0"/>
          <w:marTop w:val="0"/>
          <w:marBottom w:val="0"/>
          <w:divBdr>
            <w:top w:val="none" w:sz="0" w:space="0" w:color="auto"/>
            <w:left w:val="none" w:sz="0" w:space="0" w:color="auto"/>
            <w:bottom w:val="none" w:sz="0" w:space="0" w:color="auto"/>
            <w:right w:val="none" w:sz="0" w:space="0" w:color="auto"/>
          </w:divBdr>
        </w:div>
      </w:divsChild>
    </w:div>
    <w:div w:id="1040788749">
      <w:bodyDiv w:val="1"/>
      <w:marLeft w:val="0"/>
      <w:marRight w:val="0"/>
      <w:marTop w:val="0"/>
      <w:marBottom w:val="0"/>
      <w:divBdr>
        <w:top w:val="none" w:sz="0" w:space="0" w:color="auto"/>
        <w:left w:val="none" w:sz="0" w:space="0" w:color="auto"/>
        <w:bottom w:val="none" w:sz="0" w:space="0" w:color="auto"/>
        <w:right w:val="none" w:sz="0" w:space="0" w:color="auto"/>
      </w:divBdr>
    </w:div>
    <w:div w:id="1384137986">
      <w:bodyDiv w:val="1"/>
      <w:marLeft w:val="0"/>
      <w:marRight w:val="0"/>
      <w:marTop w:val="0"/>
      <w:marBottom w:val="0"/>
      <w:divBdr>
        <w:top w:val="none" w:sz="0" w:space="0" w:color="auto"/>
        <w:left w:val="none" w:sz="0" w:space="0" w:color="auto"/>
        <w:bottom w:val="none" w:sz="0" w:space="0" w:color="auto"/>
        <w:right w:val="none" w:sz="0" w:space="0" w:color="auto"/>
      </w:divBdr>
    </w:div>
    <w:div w:id="1453590644">
      <w:bodyDiv w:val="1"/>
      <w:marLeft w:val="0"/>
      <w:marRight w:val="0"/>
      <w:marTop w:val="0"/>
      <w:marBottom w:val="0"/>
      <w:divBdr>
        <w:top w:val="none" w:sz="0" w:space="0" w:color="auto"/>
        <w:left w:val="none" w:sz="0" w:space="0" w:color="auto"/>
        <w:bottom w:val="none" w:sz="0" w:space="0" w:color="auto"/>
        <w:right w:val="none" w:sz="0" w:space="0" w:color="auto"/>
      </w:divBdr>
    </w:div>
    <w:div w:id="1515461514">
      <w:bodyDiv w:val="1"/>
      <w:marLeft w:val="0"/>
      <w:marRight w:val="0"/>
      <w:marTop w:val="0"/>
      <w:marBottom w:val="0"/>
      <w:divBdr>
        <w:top w:val="none" w:sz="0" w:space="0" w:color="auto"/>
        <w:left w:val="none" w:sz="0" w:space="0" w:color="auto"/>
        <w:bottom w:val="none" w:sz="0" w:space="0" w:color="auto"/>
        <w:right w:val="none" w:sz="0" w:space="0" w:color="auto"/>
      </w:divBdr>
      <w:divsChild>
        <w:div w:id="78335617">
          <w:marLeft w:val="0"/>
          <w:marRight w:val="0"/>
          <w:marTop w:val="0"/>
          <w:marBottom w:val="0"/>
          <w:divBdr>
            <w:top w:val="none" w:sz="0" w:space="0" w:color="auto"/>
            <w:left w:val="none" w:sz="0" w:space="0" w:color="auto"/>
            <w:bottom w:val="none" w:sz="0" w:space="0" w:color="auto"/>
            <w:right w:val="none" w:sz="0" w:space="0" w:color="auto"/>
          </w:divBdr>
          <w:divsChild>
            <w:div w:id="1769080132">
              <w:marLeft w:val="0"/>
              <w:marRight w:val="0"/>
              <w:marTop w:val="0"/>
              <w:marBottom w:val="0"/>
              <w:divBdr>
                <w:top w:val="none" w:sz="0" w:space="0" w:color="auto"/>
                <w:left w:val="none" w:sz="0" w:space="0" w:color="auto"/>
                <w:bottom w:val="none" w:sz="0" w:space="0" w:color="auto"/>
                <w:right w:val="none" w:sz="0" w:space="0" w:color="auto"/>
              </w:divBdr>
              <w:divsChild>
                <w:div w:id="690228350">
                  <w:marLeft w:val="0"/>
                  <w:marRight w:val="0"/>
                  <w:marTop w:val="0"/>
                  <w:marBottom w:val="0"/>
                  <w:divBdr>
                    <w:top w:val="none" w:sz="0" w:space="0" w:color="auto"/>
                    <w:left w:val="none" w:sz="0" w:space="0" w:color="auto"/>
                    <w:bottom w:val="none" w:sz="0" w:space="0" w:color="auto"/>
                    <w:right w:val="none" w:sz="0" w:space="0" w:color="auto"/>
                  </w:divBdr>
                  <w:divsChild>
                    <w:div w:id="1521165419">
                      <w:marLeft w:val="0"/>
                      <w:marRight w:val="0"/>
                      <w:marTop w:val="0"/>
                      <w:marBottom w:val="0"/>
                      <w:divBdr>
                        <w:top w:val="none" w:sz="0" w:space="0" w:color="auto"/>
                        <w:left w:val="none" w:sz="0" w:space="0" w:color="auto"/>
                        <w:bottom w:val="none" w:sz="0" w:space="0" w:color="auto"/>
                        <w:right w:val="none" w:sz="0" w:space="0" w:color="auto"/>
                      </w:divBdr>
                    </w:div>
                  </w:divsChild>
                </w:div>
                <w:div w:id="836730856">
                  <w:marLeft w:val="0"/>
                  <w:marRight w:val="0"/>
                  <w:marTop w:val="0"/>
                  <w:marBottom w:val="0"/>
                  <w:divBdr>
                    <w:top w:val="none" w:sz="0" w:space="0" w:color="auto"/>
                    <w:left w:val="none" w:sz="0" w:space="0" w:color="auto"/>
                    <w:bottom w:val="none" w:sz="0" w:space="0" w:color="auto"/>
                    <w:right w:val="none" w:sz="0" w:space="0" w:color="auto"/>
                  </w:divBdr>
                  <w:divsChild>
                    <w:div w:id="768891505">
                      <w:marLeft w:val="0"/>
                      <w:marRight w:val="0"/>
                      <w:marTop w:val="0"/>
                      <w:marBottom w:val="0"/>
                      <w:divBdr>
                        <w:top w:val="none" w:sz="0" w:space="0" w:color="auto"/>
                        <w:left w:val="none" w:sz="0" w:space="0" w:color="auto"/>
                        <w:bottom w:val="none" w:sz="0" w:space="0" w:color="auto"/>
                        <w:right w:val="none" w:sz="0" w:space="0" w:color="auto"/>
                      </w:divBdr>
                    </w:div>
                  </w:divsChild>
                </w:div>
                <w:div w:id="892546336">
                  <w:marLeft w:val="0"/>
                  <w:marRight w:val="0"/>
                  <w:marTop w:val="0"/>
                  <w:marBottom w:val="0"/>
                  <w:divBdr>
                    <w:top w:val="none" w:sz="0" w:space="0" w:color="auto"/>
                    <w:left w:val="none" w:sz="0" w:space="0" w:color="auto"/>
                    <w:bottom w:val="none" w:sz="0" w:space="0" w:color="auto"/>
                    <w:right w:val="none" w:sz="0" w:space="0" w:color="auto"/>
                  </w:divBdr>
                  <w:divsChild>
                    <w:div w:id="932393161">
                      <w:marLeft w:val="0"/>
                      <w:marRight w:val="0"/>
                      <w:marTop w:val="0"/>
                      <w:marBottom w:val="0"/>
                      <w:divBdr>
                        <w:top w:val="none" w:sz="0" w:space="0" w:color="auto"/>
                        <w:left w:val="none" w:sz="0" w:space="0" w:color="auto"/>
                        <w:bottom w:val="none" w:sz="0" w:space="0" w:color="auto"/>
                        <w:right w:val="none" w:sz="0" w:space="0" w:color="auto"/>
                      </w:divBdr>
                    </w:div>
                  </w:divsChild>
                </w:div>
                <w:div w:id="898132843">
                  <w:marLeft w:val="0"/>
                  <w:marRight w:val="0"/>
                  <w:marTop w:val="0"/>
                  <w:marBottom w:val="0"/>
                  <w:divBdr>
                    <w:top w:val="none" w:sz="0" w:space="0" w:color="auto"/>
                    <w:left w:val="none" w:sz="0" w:space="0" w:color="auto"/>
                    <w:bottom w:val="none" w:sz="0" w:space="0" w:color="auto"/>
                    <w:right w:val="none" w:sz="0" w:space="0" w:color="auto"/>
                  </w:divBdr>
                  <w:divsChild>
                    <w:div w:id="560167539">
                      <w:marLeft w:val="0"/>
                      <w:marRight w:val="0"/>
                      <w:marTop w:val="0"/>
                      <w:marBottom w:val="0"/>
                      <w:divBdr>
                        <w:top w:val="none" w:sz="0" w:space="0" w:color="auto"/>
                        <w:left w:val="none" w:sz="0" w:space="0" w:color="auto"/>
                        <w:bottom w:val="none" w:sz="0" w:space="0" w:color="auto"/>
                        <w:right w:val="none" w:sz="0" w:space="0" w:color="auto"/>
                      </w:divBdr>
                    </w:div>
                  </w:divsChild>
                </w:div>
                <w:div w:id="1173761340">
                  <w:marLeft w:val="0"/>
                  <w:marRight w:val="0"/>
                  <w:marTop w:val="0"/>
                  <w:marBottom w:val="0"/>
                  <w:divBdr>
                    <w:top w:val="none" w:sz="0" w:space="0" w:color="auto"/>
                    <w:left w:val="none" w:sz="0" w:space="0" w:color="auto"/>
                    <w:bottom w:val="none" w:sz="0" w:space="0" w:color="auto"/>
                    <w:right w:val="none" w:sz="0" w:space="0" w:color="auto"/>
                  </w:divBdr>
                  <w:divsChild>
                    <w:div w:id="199515585">
                      <w:marLeft w:val="0"/>
                      <w:marRight w:val="0"/>
                      <w:marTop w:val="0"/>
                      <w:marBottom w:val="0"/>
                      <w:divBdr>
                        <w:top w:val="none" w:sz="0" w:space="0" w:color="auto"/>
                        <w:left w:val="none" w:sz="0" w:space="0" w:color="auto"/>
                        <w:bottom w:val="none" w:sz="0" w:space="0" w:color="auto"/>
                        <w:right w:val="none" w:sz="0" w:space="0" w:color="auto"/>
                      </w:divBdr>
                    </w:div>
                  </w:divsChild>
                </w:div>
                <w:div w:id="1248149190">
                  <w:marLeft w:val="0"/>
                  <w:marRight w:val="0"/>
                  <w:marTop w:val="0"/>
                  <w:marBottom w:val="0"/>
                  <w:divBdr>
                    <w:top w:val="none" w:sz="0" w:space="0" w:color="auto"/>
                    <w:left w:val="none" w:sz="0" w:space="0" w:color="auto"/>
                    <w:bottom w:val="none" w:sz="0" w:space="0" w:color="auto"/>
                    <w:right w:val="none" w:sz="0" w:space="0" w:color="auto"/>
                  </w:divBdr>
                  <w:divsChild>
                    <w:div w:id="917322151">
                      <w:marLeft w:val="0"/>
                      <w:marRight w:val="0"/>
                      <w:marTop w:val="0"/>
                      <w:marBottom w:val="0"/>
                      <w:divBdr>
                        <w:top w:val="none" w:sz="0" w:space="0" w:color="auto"/>
                        <w:left w:val="none" w:sz="0" w:space="0" w:color="auto"/>
                        <w:bottom w:val="none" w:sz="0" w:space="0" w:color="auto"/>
                        <w:right w:val="none" w:sz="0" w:space="0" w:color="auto"/>
                      </w:divBdr>
                    </w:div>
                  </w:divsChild>
                </w:div>
                <w:div w:id="1555432756">
                  <w:marLeft w:val="0"/>
                  <w:marRight w:val="0"/>
                  <w:marTop w:val="0"/>
                  <w:marBottom w:val="0"/>
                  <w:divBdr>
                    <w:top w:val="none" w:sz="0" w:space="0" w:color="auto"/>
                    <w:left w:val="none" w:sz="0" w:space="0" w:color="auto"/>
                    <w:bottom w:val="none" w:sz="0" w:space="0" w:color="auto"/>
                    <w:right w:val="none" w:sz="0" w:space="0" w:color="auto"/>
                  </w:divBdr>
                  <w:divsChild>
                    <w:div w:id="986519706">
                      <w:marLeft w:val="0"/>
                      <w:marRight w:val="0"/>
                      <w:marTop w:val="0"/>
                      <w:marBottom w:val="0"/>
                      <w:divBdr>
                        <w:top w:val="none" w:sz="0" w:space="0" w:color="auto"/>
                        <w:left w:val="none" w:sz="0" w:space="0" w:color="auto"/>
                        <w:bottom w:val="none" w:sz="0" w:space="0" w:color="auto"/>
                        <w:right w:val="none" w:sz="0" w:space="0" w:color="auto"/>
                      </w:divBdr>
                    </w:div>
                  </w:divsChild>
                </w:div>
                <w:div w:id="1851291147">
                  <w:marLeft w:val="0"/>
                  <w:marRight w:val="0"/>
                  <w:marTop w:val="0"/>
                  <w:marBottom w:val="0"/>
                  <w:divBdr>
                    <w:top w:val="none" w:sz="0" w:space="0" w:color="auto"/>
                    <w:left w:val="none" w:sz="0" w:space="0" w:color="auto"/>
                    <w:bottom w:val="none" w:sz="0" w:space="0" w:color="auto"/>
                    <w:right w:val="none" w:sz="0" w:space="0" w:color="auto"/>
                  </w:divBdr>
                  <w:divsChild>
                    <w:div w:id="18624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874127">
          <w:marLeft w:val="0"/>
          <w:marRight w:val="0"/>
          <w:marTop w:val="0"/>
          <w:marBottom w:val="0"/>
          <w:divBdr>
            <w:top w:val="none" w:sz="0" w:space="0" w:color="auto"/>
            <w:left w:val="none" w:sz="0" w:space="0" w:color="auto"/>
            <w:bottom w:val="none" w:sz="0" w:space="0" w:color="auto"/>
            <w:right w:val="none" w:sz="0" w:space="0" w:color="auto"/>
          </w:divBdr>
          <w:divsChild>
            <w:div w:id="2043632844">
              <w:marLeft w:val="0"/>
              <w:marRight w:val="0"/>
              <w:marTop w:val="0"/>
              <w:marBottom w:val="0"/>
              <w:divBdr>
                <w:top w:val="none" w:sz="0" w:space="0" w:color="auto"/>
                <w:left w:val="none" w:sz="0" w:space="0" w:color="auto"/>
                <w:bottom w:val="none" w:sz="0" w:space="0" w:color="auto"/>
                <w:right w:val="none" w:sz="0" w:space="0" w:color="auto"/>
              </w:divBdr>
              <w:divsChild>
                <w:div w:id="139462307">
                  <w:marLeft w:val="0"/>
                  <w:marRight w:val="0"/>
                  <w:marTop w:val="0"/>
                  <w:marBottom w:val="0"/>
                  <w:divBdr>
                    <w:top w:val="none" w:sz="0" w:space="0" w:color="auto"/>
                    <w:left w:val="none" w:sz="0" w:space="0" w:color="auto"/>
                    <w:bottom w:val="none" w:sz="0" w:space="0" w:color="auto"/>
                    <w:right w:val="none" w:sz="0" w:space="0" w:color="auto"/>
                  </w:divBdr>
                  <w:divsChild>
                    <w:div w:id="215942872">
                      <w:marLeft w:val="0"/>
                      <w:marRight w:val="0"/>
                      <w:marTop w:val="0"/>
                      <w:marBottom w:val="0"/>
                      <w:divBdr>
                        <w:top w:val="none" w:sz="0" w:space="0" w:color="auto"/>
                        <w:left w:val="none" w:sz="0" w:space="0" w:color="auto"/>
                        <w:bottom w:val="none" w:sz="0" w:space="0" w:color="auto"/>
                        <w:right w:val="none" w:sz="0" w:space="0" w:color="auto"/>
                      </w:divBdr>
                    </w:div>
                  </w:divsChild>
                </w:div>
                <w:div w:id="179127463">
                  <w:marLeft w:val="0"/>
                  <w:marRight w:val="0"/>
                  <w:marTop w:val="0"/>
                  <w:marBottom w:val="0"/>
                  <w:divBdr>
                    <w:top w:val="none" w:sz="0" w:space="0" w:color="auto"/>
                    <w:left w:val="none" w:sz="0" w:space="0" w:color="auto"/>
                    <w:bottom w:val="none" w:sz="0" w:space="0" w:color="auto"/>
                    <w:right w:val="none" w:sz="0" w:space="0" w:color="auto"/>
                  </w:divBdr>
                  <w:divsChild>
                    <w:div w:id="618222808">
                      <w:marLeft w:val="0"/>
                      <w:marRight w:val="0"/>
                      <w:marTop w:val="0"/>
                      <w:marBottom w:val="0"/>
                      <w:divBdr>
                        <w:top w:val="none" w:sz="0" w:space="0" w:color="auto"/>
                        <w:left w:val="none" w:sz="0" w:space="0" w:color="auto"/>
                        <w:bottom w:val="none" w:sz="0" w:space="0" w:color="auto"/>
                        <w:right w:val="none" w:sz="0" w:space="0" w:color="auto"/>
                      </w:divBdr>
                    </w:div>
                  </w:divsChild>
                </w:div>
                <w:div w:id="369646849">
                  <w:marLeft w:val="0"/>
                  <w:marRight w:val="0"/>
                  <w:marTop w:val="0"/>
                  <w:marBottom w:val="0"/>
                  <w:divBdr>
                    <w:top w:val="none" w:sz="0" w:space="0" w:color="auto"/>
                    <w:left w:val="none" w:sz="0" w:space="0" w:color="auto"/>
                    <w:bottom w:val="none" w:sz="0" w:space="0" w:color="auto"/>
                    <w:right w:val="none" w:sz="0" w:space="0" w:color="auto"/>
                  </w:divBdr>
                  <w:divsChild>
                    <w:div w:id="40717918">
                      <w:marLeft w:val="0"/>
                      <w:marRight w:val="0"/>
                      <w:marTop w:val="0"/>
                      <w:marBottom w:val="0"/>
                      <w:divBdr>
                        <w:top w:val="none" w:sz="0" w:space="0" w:color="auto"/>
                        <w:left w:val="none" w:sz="0" w:space="0" w:color="auto"/>
                        <w:bottom w:val="none" w:sz="0" w:space="0" w:color="auto"/>
                        <w:right w:val="none" w:sz="0" w:space="0" w:color="auto"/>
                      </w:divBdr>
                    </w:div>
                  </w:divsChild>
                </w:div>
                <w:div w:id="483859652">
                  <w:marLeft w:val="0"/>
                  <w:marRight w:val="0"/>
                  <w:marTop w:val="0"/>
                  <w:marBottom w:val="0"/>
                  <w:divBdr>
                    <w:top w:val="none" w:sz="0" w:space="0" w:color="auto"/>
                    <w:left w:val="none" w:sz="0" w:space="0" w:color="auto"/>
                    <w:bottom w:val="none" w:sz="0" w:space="0" w:color="auto"/>
                    <w:right w:val="none" w:sz="0" w:space="0" w:color="auto"/>
                  </w:divBdr>
                  <w:divsChild>
                    <w:div w:id="81150154">
                      <w:marLeft w:val="0"/>
                      <w:marRight w:val="0"/>
                      <w:marTop w:val="0"/>
                      <w:marBottom w:val="0"/>
                      <w:divBdr>
                        <w:top w:val="none" w:sz="0" w:space="0" w:color="auto"/>
                        <w:left w:val="none" w:sz="0" w:space="0" w:color="auto"/>
                        <w:bottom w:val="none" w:sz="0" w:space="0" w:color="auto"/>
                        <w:right w:val="none" w:sz="0" w:space="0" w:color="auto"/>
                      </w:divBdr>
                    </w:div>
                  </w:divsChild>
                </w:div>
                <w:div w:id="719211282">
                  <w:marLeft w:val="0"/>
                  <w:marRight w:val="0"/>
                  <w:marTop w:val="0"/>
                  <w:marBottom w:val="0"/>
                  <w:divBdr>
                    <w:top w:val="none" w:sz="0" w:space="0" w:color="auto"/>
                    <w:left w:val="none" w:sz="0" w:space="0" w:color="auto"/>
                    <w:bottom w:val="none" w:sz="0" w:space="0" w:color="auto"/>
                    <w:right w:val="none" w:sz="0" w:space="0" w:color="auto"/>
                  </w:divBdr>
                  <w:divsChild>
                    <w:div w:id="1023554424">
                      <w:marLeft w:val="0"/>
                      <w:marRight w:val="0"/>
                      <w:marTop w:val="0"/>
                      <w:marBottom w:val="0"/>
                      <w:divBdr>
                        <w:top w:val="none" w:sz="0" w:space="0" w:color="auto"/>
                        <w:left w:val="none" w:sz="0" w:space="0" w:color="auto"/>
                        <w:bottom w:val="none" w:sz="0" w:space="0" w:color="auto"/>
                        <w:right w:val="none" w:sz="0" w:space="0" w:color="auto"/>
                      </w:divBdr>
                    </w:div>
                  </w:divsChild>
                </w:div>
                <w:div w:id="751514969">
                  <w:marLeft w:val="0"/>
                  <w:marRight w:val="0"/>
                  <w:marTop w:val="0"/>
                  <w:marBottom w:val="0"/>
                  <w:divBdr>
                    <w:top w:val="none" w:sz="0" w:space="0" w:color="auto"/>
                    <w:left w:val="none" w:sz="0" w:space="0" w:color="auto"/>
                    <w:bottom w:val="none" w:sz="0" w:space="0" w:color="auto"/>
                    <w:right w:val="none" w:sz="0" w:space="0" w:color="auto"/>
                  </w:divBdr>
                  <w:divsChild>
                    <w:div w:id="607278324">
                      <w:marLeft w:val="0"/>
                      <w:marRight w:val="0"/>
                      <w:marTop w:val="0"/>
                      <w:marBottom w:val="0"/>
                      <w:divBdr>
                        <w:top w:val="none" w:sz="0" w:space="0" w:color="auto"/>
                        <w:left w:val="none" w:sz="0" w:space="0" w:color="auto"/>
                        <w:bottom w:val="none" w:sz="0" w:space="0" w:color="auto"/>
                        <w:right w:val="none" w:sz="0" w:space="0" w:color="auto"/>
                      </w:divBdr>
                    </w:div>
                  </w:divsChild>
                </w:div>
                <w:div w:id="1611161490">
                  <w:marLeft w:val="0"/>
                  <w:marRight w:val="0"/>
                  <w:marTop w:val="0"/>
                  <w:marBottom w:val="0"/>
                  <w:divBdr>
                    <w:top w:val="none" w:sz="0" w:space="0" w:color="auto"/>
                    <w:left w:val="none" w:sz="0" w:space="0" w:color="auto"/>
                    <w:bottom w:val="none" w:sz="0" w:space="0" w:color="auto"/>
                    <w:right w:val="none" w:sz="0" w:space="0" w:color="auto"/>
                  </w:divBdr>
                  <w:divsChild>
                    <w:div w:id="1442535402">
                      <w:marLeft w:val="0"/>
                      <w:marRight w:val="0"/>
                      <w:marTop w:val="0"/>
                      <w:marBottom w:val="0"/>
                      <w:divBdr>
                        <w:top w:val="none" w:sz="0" w:space="0" w:color="auto"/>
                        <w:left w:val="none" w:sz="0" w:space="0" w:color="auto"/>
                        <w:bottom w:val="none" w:sz="0" w:space="0" w:color="auto"/>
                        <w:right w:val="none" w:sz="0" w:space="0" w:color="auto"/>
                      </w:divBdr>
                    </w:div>
                  </w:divsChild>
                </w:div>
                <w:div w:id="1898272254">
                  <w:marLeft w:val="0"/>
                  <w:marRight w:val="0"/>
                  <w:marTop w:val="0"/>
                  <w:marBottom w:val="0"/>
                  <w:divBdr>
                    <w:top w:val="none" w:sz="0" w:space="0" w:color="auto"/>
                    <w:left w:val="none" w:sz="0" w:space="0" w:color="auto"/>
                    <w:bottom w:val="none" w:sz="0" w:space="0" w:color="auto"/>
                    <w:right w:val="none" w:sz="0" w:space="0" w:color="auto"/>
                  </w:divBdr>
                  <w:divsChild>
                    <w:div w:id="14675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941212">
          <w:marLeft w:val="0"/>
          <w:marRight w:val="0"/>
          <w:marTop w:val="0"/>
          <w:marBottom w:val="0"/>
          <w:divBdr>
            <w:top w:val="none" w:sz="0" w:space="0" w:color="auto"/>
            <w:left w:val="none" w:sz="0" w:space="0" w:color="auto"/>
            <w:bottom w:val="none" w:sz="0" w:space="0" w:color="auto"/>
            <w:right w:val="none" w:sz="0" w:space="0" w:color="auto"/>
          </w:divBdr>
        </w:div>
        <w:div w:id="1130788076">
          <w:marLeft w:val="0"/>
          <w:marRight w:val="0"/>
          <w:marTop w:val="0"/>
          <w:marBottom w:val="0"/>
          <w:divBdr>
            <w:top w:val="none" w:sz="0" w:space="0" w:color="auto"/>
            <w:left w:val="none" w:sz="0" w:space="0" w:color="auto"/>
            <w:bottom w:val="none" w:sz="0" w:space="0" w:color="auto"/>
            <w:right w:val="none" w:sz="0" w:space="0" w:color="auto"/>
          </w:divBdr>
        </w:div>
        <w:div w:id="1134525144">
          <w:marLeft w:val="0"/>
          <w:marRight w:val="0"/>
          <w:marTop w:val="0"/>
          <w:marBottom w:val="0"/>
          <w:divBdr>
            <w:top w:val="none" w:sz="0" w:space="0" w:color="auto"/>
            <w:left w:val="none" w:sz="0" w:space="0" w:color="auto"/>
            <w:bottom w:val="none" w:sz="0" w:space="0" w:color="auto"/>
            <w:right w:val="none" w:sz="0" w:space="0" w:color="auto"/>
          </w:divBdr>
        </w:div>
        <w:div w:id="1206061207">
          <w:marLeft w:val="0"/>
          <w:marRight w:val="0"/>
          <w:marTop w:val="0"/>
          <w:marBottom w:val="0"/>
          <w:divBdr>
            <w:top w:val="none" w:sz="0" w:space="0" w:color="auto"/>
            <w:left w:val="none" w:sz="0" w:space="0" w:color="auto"/>
            <w:bottom w:val="none" w:sz="0" w:space="0" w:color="auto"/>
            <w:right w:val="none" w:sz="0" w:space="0" w:color="auto"/>
          </w:divBdr>
        </w:div>
      </w:divsChild>
    </w:div>
    <w:div w:id="1618834288">
      <w:bodyDiv w:val="1"/>
      <w:marLeft w:val="0"/>
      <w:marRight w:val="0"/>
      <w:marTop w:val="0"/>
      <w:marBottom w:val="0"/>
      <w:divBdr>
        <w:top w:val="none" w:sz="0" w:space="0" w:color="auto"/>
        <w:left w:val="none" w:sz="0" w:space="0" w:color="auto"/>
        <w:bottom w:val="none" w:sz="0" w:space="0" w:color="auto"/>
        <w:right w:val="none" w:sz="0" w:space="0" w:color="auto"/>
      </w:divBdr>
      <w:divsChild>
        <w:div w:id="1069303986">
          <w:marLeft w:val="0"/>
          <w:marRight w:val="0"/>
          <w:marTop w:val="0"/>
          <w:marBottom w:val="0"/>
          <w:divBdr>
            <w:top w:val="none" w:sz="0" w:space="0" w:color="auto"/>
            <w:left w:val="none" w:sz="0" w:space="0" w:color="auto"/>
            <w:bottom w:val="none" w:sz="0" w:space="0" w:color="auto"/>
            <w:right w:val="none" w:sz="0" w:space="0" w:color="auto"/>
          </w:divBdr>
        </w:div>
        <w:div w:id="1432387034">
          <w:marLeft w:val="0"/>
          <w:marRight w:val="0"/>
          <w:marTop w:val="0"/>
          <w:marBottom w:val="0"/>
          <w:divBdr>
            <w:top w:val="none" w:sz="0" w:space="0" w:color="auto"/>
            <w:left w:val="none" w:sz="0" w:space="0" w:color="auto"/>
            <w:bottom w:val="none" w:sz="0" w:space="0" w:color="auto"/>
            <w:right w:val="none" w:sz="0" w:space="0" w:color="auto"/>
          </w:divBdr>
        </w:div>
        <w:div w:id="1598518637">
          <w:marLeft w:val="0"/>
          <w:marRight w:val="0"/>
          <w:marTop w:val="0"/>
          <w:marBottom w:val="0"/>
          <w:divBdr>
            <w:top w:val="none" w:sz="0" w:space="0" w:color="auto"/>
            <w:left w:val="none" w:sz="0" w:space="0" w:color="auto"/>
            <w:bottom w:val="none" w:sz="0" w:space="0" w:color="auto"/>
            <w:right w:val="none" w:sz="0" w:space="0" w:color="auto"/>
          </w:divBdr>
        </w:div>
        <w:div w:id="2000423692">
          <w:marLeft w:val="0"/>
          <w:marRight w:val="0"/>
          <w:marTop w:val="0"/>
          <w:marBottom w:val="0"/>
          <w:divBdr>
            <w:top w:val="none" w:sz="0" w:space="0" w:color="auto"/>
            <w:left w:val="none" w:sz="0" w:space="0" w:color="auto"/>
            <w:bottom w:val="none" w:sz="0" w:space="0" w:color="auto"/>
            <w:right w:val="none" w:sz="0" w:space="0" w:color="auto"/>
          </w:divBdr>
          <w:divsChild>
            <w:div w:id="432631212">
              <w:marLeft w:val="0"/>
              <w:marRight w:val="0"/>
              <w:marTop w:val="0"/>
              <w:marBottom w:val="0"/>
              <w:divBdr>
                <w:top w:val="none" w:sz="0" w:space="0" w:color="auto"/>
                <w:left w:val="none" w:sz="0" w:space="0" w:color="auto"/>
                <w:bottom w:val="none" w:sz="0" w:space="0" w:color="auto"/>
                <w:right w:val="none" w:sz="0" w:space="0" w:color="auto"/>
              </w:divBdr>
            </w:div>
            <w:div w:id="845167340">
              <w:marLeft w:val="0"/>
              <w:marRight w:val="0"/>
              <w:marTop w:val="0"/>
              <w:marBottom w:val="0"/>
              <w:divBdr>
                <w:top w:val="none" w:sz="0" w:space="0" w:color="auto"/>
                <w:left w:val="none" w:sz="0" w:space="0" w:color="auto"/>
                <w:bottom w:val="none" w:sz="0" w:space="0" w:color="auto"/>
                <w:right w:val="none" w:sz="0" w:space="0" w:color="auto"/>
              </w:divBdr>
            </w:div>
            <w:div w:id="1462311065">
              <w:marLeft w:val="0"/>
              <w:marRight w:val="0"/>
              <w:marTop w:val="0"/>
              <w:marBottom w:val="0"/>
              <w:divBdr>
                <w:top w:val="none" w:sz="0" w:space="0" w:color="auto"/>
                <w:left w:val="none" w:sz="0" w:space="0" w:color="auto"/>
                <w:bottom w:val="none" w:sz="0" w:space="0" w:color="auto"/>
                <w:right w:val="none" w:sz="0" w:space="0" w:color="auto"/>
              </w:divBdr>
            </w:div>
            <w:div w:id="20066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741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&#65279;<?xml version="1.0" encoding="utf-8"?><Relationships xmlns="http://schemas.openxmlformats.org/package/2006/relationships"><Relationship Type="http://schemas.microsoft.com/office/2011/relationships/commentsExtended" Target="commentsExtended.xml" Id="rId13" /><Relationship Type="http://schemas.openxmlformats.org/officeDocument/2006/relationships/image" Target="media/image2.png" Id="rId18" /><Relationship Type="http://schemas.openxmlformats.org/officeDocument/2006/relationships/diagramData" Target="diagrams/data2.xml" Id="rId26" /><Relationship Type="http://schemas.openxmlformats.org/officeDocument/2006/relationships/image" Target="media/image8.png" Id="rId39" /><Relationship Type="http://schemas.openxmlformats.org/officeDocument/2006/relationships/diagramLayout" Target="diagrams/layout1.xml" Id="rId21" /><Relationship Type="http://schemas.openxmlformats.org/officeDocument/2006/relationships/diagramQuickStyle" Target="diagrams/quickStyle3.xml" Id="rId34" /><Relationship Type="http://schemas.openxmlformats.org/officeDocument/2006/relationships/image" Target="media/image11.png" Id="rId42" /><Relationship Type="http://schemas.openxmlformats.org/officeDocument/2006/relationships/hyperlink" Target="https://www.python.org/dev/peps/pep-0508/" TargetMode="External" Id="rId47" /><Relationship Type="http://schemas.openxmlformats.org/officeDocument/2006/relationships/theme" Target="theme/theme1.xml" Id="rId50"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diagramColors" Target="diagrams/colors2.xml" Id="rId29" /><Relationship Type="http://schemas.openxmlformats.org/officeDocument/2006/relationships/hyperlink" Target="mailto:nat3fa@virginia.edu" TargetMode="External" Id="rId11" /><Relationship Type="http://schemas.microsoft.com/office/2007/relationships/diagramDrawing" Target="diagrams/drawing1.xml" Id="rId24" /><Relationship Type="http://schemas.openxmlformats.org/officeDocument/2006/relationships/diagramData" Target="diagrams/data3.xml" Id="rId32" /><Relationship Type="http://schemas.openxmlformats.org/officeDocument/2006/relationships/image" Target="media/image6.png" Id="rId37" /><Relationship Type="http://schemas.openxmlformats.org/officeDocument/2006/relationships/image" Target="media/image9.png" Id="rId40" /><Relationship Type="http://schemas.openxmlformats.org/officeDocument/2006/relationships/hyperlink" Target="https://www.python.org/dev/peps/pep-0621/" TargetMode="External" Id="rId45" /><Relationship Type="http://schemas.openxmlformats.org/officeDocument/2006/relationships/webSettings" Target="webSettings.xml" Id="rId5" /><Relationship Type="http://schemas.openxmlformats.org/officeDocument/2006/relationships/diagramColors" Target="diagrams/colors1.xml" Id="rId23" /><Relationship Type="http://schemas.openxmlformats.org/officeDocument/2006/relationships/diagramQuickStyle" Target="diagrams/quickStyle2.xml" Id="rId28" /><Relationship Type="http://schemas.microsoft.com/office/2007/relationships/diagramDrawing" Target="diagrams/drawing3.xml" Id="rId36" /><Relationship Type="http://schemas.openxmlformats.org/officeDocument/2006/relationships/fontTable" Target="fontTable.xml" Id="rId49" /><Relationship Type="http://schemas.openxmlformats.org/officeDocument/2006/relationships/hyperlink" Target="mailto:smn7ba@virginia.edu" TargetMode="External" Id="rId10" /><Relationship Type="http://schemas.openxmlformats.org/officeDocument/2006/relationships/image" Target="media/image3.png" Id="rId19" /><Relationship Type="http://schemas.openxmlformats.org/officeDocument/2006/relationships/image" Target="media/image5.png" Id="rId31" /><Relationship Type="http://schemas.openxmlformats.org/officeDocument/2006/relationships/hyperlink" Target="https://packaging.python.org/specifications/core-metadata/" TargetMode="External" Id="rId44" /><Relationship Type="http://schemas.openxmlformats.org/officeDocument/2006/relationships/settings" Target="settings.xml" Id="rId4" /><Relationship Type="http://schemas.openxmlformats.org/officeDocument/2006/relationships/hyperlink" Target="mailto:cvl7qu@virginia.edu" TargetMode="External" Id="rId9" /><Relationship Type="http://schemas.microsoft.com/office/2016/09/relationships/commentsIds" Target="commentsIds.xml" Id="rId14" /><Relationship Type="http://schemas.openxmlformats.org/officeDocument/2006/relationships/diagramQuickStyle" Target="diagrams/quickStyle1.xml" Id="rId22" /><Relationship Type="http://schemas.openxmlformats.org/officeDocument/2006/relationships/diagramLayout" Target="diagrams/layout2.xml" Id="rId27" /><Relationship Type="http://schemas.microsoft.com/office/2007/relationships/diagramDrawing" Target="diagrams/drawing2.xml" Id="rId30" /><Relationship Type="http://schemas.openxmlformats.org/officeDocument/2006/relationships/diagramColors" Target="diagrams/colors3.xml" Id="rId35" /><Relationship Type="http://schemas.openxmlformats.org/officeDocument/2006/relationships/image" Target="media/image12.png" Id="rId43" /><Relationship Type="http://schemas.openxmlformats.org/officeDocument/2006/relationships/hyperlink" Target="https://packaging.python.org/guides/analyzing-pypi-package-downloads/" TargetMode="External" Id="rId48" /><Relationship Type="http://schemas.openxmlformats.org/officeDocument/2006/relationships/hyperlink" Target="mailto:dmb3ey@virginia.edu" TargetMode="External" Id="rId8" /><Relationship Type="http://schemas.openxmlformats.org/officeDocument/2006/relationships/styles" Target="styles.xml" Id="rId3" /><Relationship Type="http://schemas.openxmlformats.org/officeDocument/2006/relationships/comments" Target="comments.xml" Id="rId12" /><Relationship Type="http://schemas.openxmlformats.org/officeDocument/2006/relationships/image" Target="media/image1.png" Id="rId17" /><Relationship Type="http://schemas.openxmlformats.org/officeDocument/2006/relationships/image" Target="media/image4.png" Id="rId25" /><Relationship Type="http://schemas.openxmlformats.org/officeDocument/2006/relationships/diagramLayout" Target="diagrams/layout3.xml" Id="rId33" /><Relationship Type="http://schemas.openxmlformats.org/officeDocument/2006/relationships/image" Target="media/image7.png" Id="rId38" /><Relationship Type="http://schemas.openxmlformats.org/officeDocument/2006/relationships/hyperlink" Target="https://pypi.org/classifiers/" TargetMode="External" Id="rId46" /><Relationship Type="http://schemas.openxmlformats.org/officeDocument/2006/relationships/diagramData" Target="diagrams/data1.xml" Id="rId20" /><Relationship Type="http://schemas.openxmlformats.org/officeDocument/2006/relationships/image" Target="media/image10.png"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github.com/narashil/MSDS_OSS_Project_2021" TargetMode="External" Id="Rb24153e2ab484e39" /><Relationship Type="http://schemas.openxmlformats.org/officeDocument/2006/relationships/hyperlink" Target="https://warehouse.pypa.io/api-reference/bigquery-datasets.html" TargetMode="External" Id="R182bc7c08f504c2c" /><Relationship Type="http://schemas.openxmlformats.org/officeDocument/2006/relationships/header" Target="header.xml" Id="R8d58c2b82fe04037" /><Relationship Type="http://schemas.openxmlformats.org/officeDocument/2006/relationships/footer" Target="footer.xml" Id="R88b6c138f1a44ffe" /></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06EF1F2-FEF7-419D-A740-1C1160E9CC62}" type="doc">
      <dgm:prSet loTypeId="urn:microsoft.com/office/officeart/2005/8/layout/process5" loCatId="process" qsTypeId="urn:microsoft.com/office/officeart/2005/8/quickstyle/simple1" qsCatId="simple" csTypeId="urn:microsoft.com/office/officeart/2005/8/colors/accent0_3" csCatId="mainScheme" phldr="1"/>
      <dgm:spPr/>
      <dgm:t>
        <a:bodyPr/>
        <a:lstStyle/>
        <a:p>
          <a:endParaRPr lang="en-US"/>
        </a:p>
      </dgm:t>
    </dgm:pt>
    <dgm:pt modelId="{188F7263-835F-43F9-AEA9-48A8F1A74A54}">
      <dgm:prSet phldrT="[Text]">
        <dgm:style>
          <a:lnRef idx="2">
            <a:schemeClr val="accent1"/>
          </a:lnRef>
          <a:fillRef idx="1">
            <a:schemeClr val="lt1"/>
          </a:fillRef>
          <a:effectRef idx="0">
            <a:schemeClr val="accent1"/>
          </a:effectRef>
          <a:fontRef idx="minor">
            <a:schemeClr val="dk1"/>
          </a:fontRef>
        </dgm:style>
      </dgm:prSet>
      <dgm:spPr/>
      <dgm:t>
        <a:bodyPr/>
        <a:lstStyle/>
        <a:p>
          <a:pPr algn="ctr"/>
          <a:r>
            <a:rPr lang="en-US"/>
            <a:t>Download all meta data table using Google Big Query export in csv format</a:t>
          </a:r>
        </a:p>
      </dgm:t>
    </dgm:pt>
    <dgm:pt modelId="{B5AECDAA-1C60-4D5D-87D5-8E54BEBB30F7}" type="parTrans" cxnId="{8934D9B8-DDEA-48B2-8B6C-4F644D92670E}">
      <dgm:prSet/>
      <dgm:spPr/>
      <dgm:t>
        <a:bodyPr/>
        <a:lstStyle/>
        <a:p>
          <a:pPr algn="ctr"/>
          <a:endParaRPr lang="en-US"/>
        </a:p>
      </dgm:t>
    </dgm:pt>
    <dgm:pt modelId="{FD4C731F-9860-4F23-AB45-6584D19B3E11}" type="sibTrans" cxnId="{8934D9B8-DDEA-48B2-8B6C-4F644D92670E}">
      <dgm:prSet/>
      <dgm:spPr/>
      <dgm:t>
        <a:bodyPr/>
        <a:lstStyle/>
        <a:p>
          <a:pPr algn="ctr"/>
          <a:endParaRPr lang="en-US"/>
        </a:p>
      </dgm:t>
    </dgm:pt>
    <dgm:pt modelId="{C3F125CF-7149-4EA4-88C2-B9205C4178B9}">
      <dgm:prSet phldrT="[Text]">
        <dgm:style>
          <a:lnRef idx="2">
            <a:schemeClr val="accent1"/>
          </a:lnRef>
          <a:fillRef idx="1">
            <a:schemeClr val="lt1"/>
          </a:fillRef>
          <a:effectRef idx="0">
            <a:schemeClr val="accent1"/>
          </a:effectRef>
          <a:fontRef idx="minor">
            <a:schemeClr val="dk1"/>
          </a:fontRef>
        </dgm:style>
      </dgm:prSet>
      <dgm:spPr/>
      <dgm:t>
        <a:bodyPr/>
        <a:lstStyle/>
        <a:p>
          <a:pPr algn="ctr"/>
          <a:r>
            <a:rPr lang="en-US"/>
            <a:t>Convert home_page column into repository slugs. </a:t>
          </a:r>
        </a:p>
      </dgm:t>
    </dgm:pt>
    <dgm:pt modelId="{D06EBF18-C7E3-4285-A64E-5DBD249798B4}" type="parTrans" cxnId="{35163961-4192-41AB-A26C-0476DF2C38DE}">
      <dgm:prSet/>
      <dgm:spPr/>
      <dgm:t>
        <a:bodyPr/>
        <a:lstStyle/>
        <a:p>
          <a:pPr algn="ctr"/>
          <a:endParaRPr lang="en-US"/>
        </a:p>
      </dgm:t>
    </dgm:pt>
    <dgm:pt modelId="{03E36DBD-17E4-441F-B403-AD88ECE82034}" type="sibTrans" cxnId="{35163961-4192-41AB-A26C-0476DF2C38DE}">
      <dgm:prSet/>
      <dgm:spPr/>
      <dgm:t>
        <a:bodyPr/>
        <a:lstStyle/>
        <a:p>
          <a:pPr algn="ctr"/>
          <a:endParaRPr lang="en-US"/>
        </a:p>
      </dgm:t>
    </dgm:pt>
    <dgm:pt modelId="{192C6CA1-03E2-4EC5-9CE2-49610CF6793A}">
      <dgm:prSet phldrT="[Text]">
        <dgm:style>
          <a:lnRef idx="2">
            <a:schemeClr val="accent1"/>
          </a:lnRef>
          <a:fillRef idx="1">
            <a:schemeClr val="lt1"/>
          </a:fillRef>
          <a:effectRef idx="0">
            <a:schemeClr val="accent1"/>
          </a:effectRef>
          <a:fontRef idx="minor">
            <a:schemeClr val="dk1"/>
          </a:fontRef>
        </dgm:style>
      </dgm:prSet>
      <dgm:spPr/>
      <dgm:t>
        <a:bodyPr/>
        <a:lstStyle/>
        <a:p>
          <a:pPr algn="ctr"/>
          <a:r>
            <a:rPr lang="en-US"/>
            <a:t>Upload metadata table to SDAD Postgres gh database as new table</a:t>
          </a:r>
        </a:p>
      </dgm:t>
    </dgm:pt>
    <dgm:pt modelId="{D46F377C-9029-44DB-A1F8-B7EA98B10A62}" type="parTrans" cxnId="{67946C67-AEAC-41D3-94CC-3BCAD9A4D77B}">
      <dgm:prSet/>
      <dgm:spPr/>
      <dgm:t>
        <a:bodyPr/>
        <a:lstStyle/>
        <a:p>
          <a:pPr algn="ctr"/>
          <a:endParaRPr lang="en-US"/>
        </a:p>
      </dgm:t>
    </dgm:pt>
    <dgm:pt modelId="{9632472E-5E02-450B-B8AB-AF13879B5D26}" type="sibTrans" cxnId="{67946C67-AEAC-41D3-94CC-3BCAD9A4D77B}">
      <dgm:prSet/>
      <dgm:spPr/>
      <dgm:t>
        <a:bodyPr/>
        <a:lstStyle/>
        <a:p>
          <a:pPr algn="ctr"/>
          <a:endParaRPr lang="en-US"/>
        </a:p>
      </dgm:t>
    </dgm:pt>
    <dgm:pt modelId="{BACF6A13-CDC1-4C92-A81E-DA5F7F107F1C}">
      <dgm:prSet phldrT="[Text]">
        <dgm:style>
          <a:lnRef idx="2">
            <a:schemeClr val="accent1"/>
          </a:lnRef>
          <a:fillRef idx="1">
            <a:schemeClr val="lt1"/>
          </a:fillRef>
          <a:effectRef idx="0">
            <a:schemeClr val="accent1"/>
          </a:effectRef>
          <a:fontRef idx="minor">
            <a:schemeClr val="dk1"/>
          </a:fontRef>
        </dgm:style>
      </dgm:prSet>
      <dgm:spPr/>
      <dgm:t>
        <a:bodyPr/>
        <a:lstStyle/>
        <a:p>
          <a:pPr algn="ctr"/>
          <a:r>
            <a:rPr lang="en-US"/>
            <a:t>Join meta data table with gh.commits_dd_nmrc_jbsc on the slug</a:t>
          </a:r>
        </a:p>
      </dgm:t>
    </dgm:pt>
    <dgm:pt modelId="{7DF650A6-4408-47E0-92C7-6244DFB292F6}" type="parTrans" cxnId="{F3F4050A-E0AF-4568-A7B6-43FDF17E2FE0}">
      <dgm:prSet/>
      <dgm:spPr/>
      <dgm:t>
        <a:bodyPr/>
        <a:lstStyle/>
        <a:p>
          <a:pPr algn="ctr"/>
          <a:endParaRPr lang="en-US"/>
        </a:p>
      </dgm:t>
    </dgm:pt>
    <dgm:pt modelId="{89DB3A84-36AE-4108-ACA1-87D0FA2E9FD6}" type="sibTrans" cxnId="{F3F4050A-E0AF-4568-A7B6-43FDF17E2FE0}">
      <dgm:prSet/>
      <dgm:spPr/>
      <dgm:t>
        <a:bodyPr/>
        <a:lstStyle/>
        <a:p>
          <a:pPr algn="ctr"/>
          <a:endParaRPr lang="en-US"/>
        </a:p>
      </dgm:t>
    </dgm:pt>
    <dgm:pt modelId="{22867602-88BA-483D-8BDC-B7A157B61BA7}">
      <dgm:prSet phldrT="[Text]">
        <dgm:style>
          <a:lnRef idx="2">
            <a:schemeClr val="accent1"/>
          </a:lnRef>
          <a:fillRef idx="1">
            <a:schemeClr val="lt1"/>
          </a:fillRef>
          <a:effectRef idx="0">
            <a:schemeClr val="accent1"/>
          </a:effectRef>
          <a:fontRef idx="minor">
            <a:schemeClr val="dk1"/>
          </a:fontRef>
        </dgm:style>
      </dgm:prSet>
      <dgm:spPr/>
      <dgm:t>
        <a:bodyPr/>
        <a:lstStyle/>
        <a:p>
          <a:pPr algn="ctr"/>
          <a:r>
            <a:rPr lang="en-US"/>
            <a:t>Export to CSV </a:t>
          </a:r>
        </a:p>
      </dgm:t>
    </dgm:pt>
    <dgm:pt modelId="{ED4C5E65-99E5-4A75-853B-B1CCDD7D9B4F}" type="parTrans" cxnId="{137BD88B-18E1-44FE-87F3-4053AE81C6EF}">
      <dgm:prSet/>
      <dgm:spPr/>
      <dgm:t>
        <a:bodyPr/>
        <a:lstStyle/>
        <a:p>
          <a:pPr algn="ctr"/>
          <a:endParaRPr lang="en-US"/>
        </a:p>
      </dgm:t>
    </dgm:pt>
    <dgm:pt modelId="{61D45D8D-FC12-4E22-8131-D2687C39B139}" type="sibTrans" cxnId="{137BD88B-18E1-44FE-87F3-4053AE81C6EF}">
      <dgm:prSet/>
      <dgm:spPr/>
      <dgm:t>
        <a:bodyPr/>
        <a:lstStyle/>
        <a:p>
          <a:pPr algn="ctr"/>
          <a:endParaRPr lang="en-US"/>
        </a:p>
      </dgm:t>
    </dgm:pt>
    <dgm:pt modelId="{AD59EC80-B4C0-4D6E-B8FA-3EA05DF661BB}">
      <dgm:prSet phldrT="[Text]">
        <dgm:style>
          <a:lnRef idx="2">
            <a:schemeClr val="accent1"/>
          </a:lnRef>
          <a:fillRef idx="1">
            <a:schemeClr val="lt1"/>
          </a:fillRef>
          <a:effectRef idx="0">
            <a:schemeClr val="accent1"/>
          </a:effectRef>
          <a:fontRef idx="minor">
            <a:schemeClr val="dk1"/>
          </a:fontRef>
        </dgm:style>
      </dgm:prSet>
      <dgm:spPr/>
      <dgm:t>
        <a:bodyPr/>
        <a:lstStyle/>
        <a:p>
          <a:pPr algn="ctr"/>
          <a:r>
            <a:rPr lang="en-US"/>
            <a:t>Take CSV and create edge list from data with SQL script </a:t>
          </a:r>
        </a:p>
      </dgm:t>
    </dgm:pt>
    <dgm:pt modelId="{3CF249AC-1672-40D9-A423-5AA278797779}" type="parTrans" cxnId="{2431918B-EB54-4DD2-851C-ABFCA8B5F338}">
      <dgm:prSet/>
      <dgm:spPr/>
      <dgm:t>
        <a:bodyPr/>
        <a:lstStyle/>
        <a:p>
          <a:pPr algn="ctr"/>
          <a:endParaRPr lang="en-US"/>
        </a:p>
      </dgm:t>
    </dgm:pt>
    <dgm:pt modelId="{9ED03E49-F1E3-4C28-805F-38B0EBB55224}" type="sibTrans" cxnId="{2431918B-EB54-4DD2-851C-ABFCA8B5F338}">
      <dgm:prSet/>
      <dgm:spPr/>
      <dgm:t>
        <a:bodyPr/>
        <a:lstStyle/>
        <a:p>
          <a:pPr algn="ctr"/>
          <a:endParaRPr lang="en-US"/>
        </a:p>
      </dgm:t>
    </dgm:pt>
    <dgm:pt modelId="{B37C8144-4F54-4BF1-8895-A8EE42EE0368}">
      <dgm:prSet phldrT="[Text]">
        <dgm:style>
          <a:lnRef idx="2">
            <a:schemeClr val="accent1"/>
          </a:lnRef>
          <a:fillRef idx="1">
            <a:schemeClr val="lt1"/>
          </a:fillRef>
          <a:effectRef idx="0">
            <a:schemeClr val="accent1"/>
          </a:effectRef>
          <a:fontRef idx="minor">
            <a:schemeClr val="dk1"/>
          </a:fontRef>
        </dgm:style>
      </dgm:prSet>
      <dgm:spPr/>
      <dgm:t>
        <a:bodyPr/>
        <a:lstStyle/>
        <a:p>
          <a:pPr algn="ctr"/>
          <a:r>
            <a:rPr lang="en-US"/>
            <a:t>Clean up slug names in order to match with SDAD Github (gh) database</a:t>
          </a:r>
        </a:p>
      </dgm:t>
    </dgm:pt>
    <dgm:pt modelId="{4CC4B9DE-4E4E-4607-BB9B-3D8072A846FB}" type="parTrans" cxnId="{EA8A6842-FCBA-4760-863B-359ADEE37954}">
      <dgm:prSet/>
      <dgm:spPr/>
      <dgm:t>
        <a:bodyPr/>
        <a:lstStyle/>
        <a:p>
          <a:pPr algn="ctr"/>
          <a:endParaRPr lang="en-US"/>
        </a:p>
      </dgm:t>
    </dgm:pt>
    <dgm:pt modelId="{AA40EECC-FDA2-45E0-A116-F038D203CD50}" type="sibTrans" cxnId="{EA8A6842-FCBA-4760-863B-359ADEE37954}">
      <dgm:prSet/>
      <dgm:spPr/>
      <dgm:t>
        <a:bodyPr/>
        <a:lstStyle/>
        <a:p>
          <a:pPr algn="ctr"/>
          <a:endParaRPr lang="en-US"/>
        </a:p>
      </dgm:t>
    </dgm:pt>
    <dgm:pt modelId="{7001257E-D1AA-4241-AACF-13457772663C}" type="pres">
      <dgm:prSet presAssocID="{C06EF1F2-FEF7-419D-A740-1C1160E9CC62}" presName="diagram" presStyleCnt="0">
        <dgm:presLayoutVars>
          <dgm:dir/>
          <dgm:resizeHandles val="exact"/>
        </dgm:presLayoutVars>
      </dgm:prSet>
      <dgm:spPr/>
    </dgm:pt>
    <dgm:pt modelId="{4E905FA2-CCA0-4901-A27D-488F4FCBEC00}" type="pres">
      <dgm:prSet presAssocID="{188F7263-835F-43F9-AEA9-48A8F1A74A54}" presName="node" presStyleLbl="node1" presStyleIdx="0" presStyleCnt="7">
        <dgm:presLayoutVars>
          <dgm:bulletEnabled val="1"/>
        </dgm:presLayoutVars>
      </dgm:prSet>
      <dgm:spPr/>
    </dgm:pt>
    <dgm:pt modelId="{3A81AA20-F7C7-4EBD-B8F0-7677A9566D7B}" type="pres">
      <dgm:prSet presAssocID="{FD4C731F-9860-4F23-AB45-6584D19B3E11}" presName="sibTrans" presStyleLbl="sibTrans2D1" presStyleIdx="0" presStyleCnt="6"/>
      <dgm:spPr/>
    </dgm:pt>
    <dgm:pt modelId="{F82A09E7-DBC9-4623-9901-6D6A67DE39B2}" type="pres">
      <dgm:prSet presAssocID="{FD4C731F-9860-4F23-AB45-6584D19B3E11}" presName="connectorText" presStyleLbl="sibTrans2D1" presStyleIdx="0" presStyleCnt="6"/>
      <dgm:spPr/>
    </dgm:pt>
    <dgm:pt modelId="{F8082F2F-86FB-4710-915D-89D4FDEE51D8}" type="pres">
      <dgm:prSet presAssocID="{C3F125CF-7149-4EA4-88C2-B9205C4178B9}" presName="node" presStyleLbl="node1" presStyleIdx="1" presStyleCnt="7">
        <dgm:presLayoutVars>
          <dgm:bulletEnabled val="1"/>
        </dgm:presLayoutVars>
      </dgm:prSet>
      <dgm:spPr/>
    </dgm:pt>
    <dgm:pt modelId="{0446ACFD-640F-497B-A6EA-33BBB72CBEE8}" type="pres">
      <dgm:prSet presAssocID="{03E36DBD-17E4-441F-B403-AD88ECE82034}" presName="sibTrans" presStyleLbl="sibTrans2D1" presStyleIdx="1" presStyleCnt="6"/>
      <dgm:spPr/>
    </dgm:pt>
    <dgm:pt modelId="{113F67B1-CEF8-4C27-9D56-80F5F5084100}" type="pres">
      <dgm:prSet presAssocID="{03E36DBD-17E4-441F-B403-AD88ECE82034}" presName="connectorText" presStyleLbl="sibTrans2D1" presStyleIdx="1" presStyleCnt="6"/>
      <dgm:spPr/>
    </dgm:pt>
    <dgm:pt modelId="{43422731-A19D-4559-A643-521EC34219DB}" type="pres">
      <dgm:prSet presAssocID="{B37C8144-4F54-4BF1-8895-A8EE42EE0368}" presName="node" presStyleLbl="node1" presStyleIdx="2" presStyleCnt="7">
        <dgm:presLayoutVars>
          <dgm:bulletEnabled val="1"/>
        </dgm:presLayoutVars>
      </dgm:prSet>
      <dgm:spPr/>
    </dgm:pt>
    <dgm:pt modelId="{82BA14F5-6D2C-4263-9739-B25E9E853D32}" type="pres">
      <dgm:prSet presAssocID="{AA40EECC-FDA2-45E0-A116-F038D203CD50}" presName="sibTrans" presStyleLbl="sibTrans2D1" presStyleIdx="2" presStyleCnt="6"/>
      <dgm:spPr/>
    </dgm:pt>
    <dgm:pt modelId="{4E244B2B-CF7E-41C4-AC9D-8251989237FB}" type="pres">
      <dgm:prSet presAssocID="{AA40EECC-FDA2-45E0-A116-F038D203CD50}" presName="connectorText" presStyleLbl="sibTrans2D1" presStyleIdx="2" presStyleCnt="6"/>
      <dgm:spPr/>
    </dgm:pt>
    <dgm:pt modelId="{8C9301A0-29D9-4768-BFCA-81592066D288}" type="pres">
      <dgm:prSet presAssocID="{192C6CA1-03E2-4EC5-9CE2-49610CF6793A}" presName="node" presStyleLbl="node1" presStyleIdx="3" presStyleCnt="7">
        <dgm:presLayoutVars>
          <dgm:bulletEnabled val="1"/>
        </dgm:presLayoutVars>
      </dgm:prSet>
      <dgm:spPr/>
    </dgm:pt>
    <dgm:pt modelId="{CB9407CE-2B05-4CC5-B648-A8A3B4F14A8A}" type="pres">
      <dgm:prSet presAssocID="{9632472E-5E02-450B-B8AB-AF13879B5D26}" presName="sibTrans" presStyleLbl="sibTrans2D1" presStyleIdx="3" presStyleCnt="6"/>
      <dgm:spPr/>
    </dgm:pt>
    <dgm:pt modelId="{EF6126CD-3883-4213-9E40-4A9CDBA05D2C}" type="pres">
      <dgm:prSet presAssocID="{9632472E-5E02-450B-B8AB-AF13879B5D26}" presName="connectorText" presStyleLbl="sibTrans2D1" presStyleIdx="3" presStyleCnt="6"/>
      <dgm:spPr/>
    </dgm:pt>
    <dgm:pt modelId="{A921BB9D-BB59-453E-A5AE-8CCFEAD8C56F}" type="pres">
      <dgm:prSet presAssocID="{BACF6A13-CDC1-4C92-A81E-DA5F7F107F1C}" presName="node" presStyleLbl="node1" presStyleIdx="4" presStyleCnt="7">
        <dgm:presLayoutVars>
          <dgm:bulletEnabled val="1"/>
        </dgm:presLayoutVars>
      </dgm:prSet>
      <dgm:spPr/>
    </dgm:pt>
    <dgm:pt modelId="{BC354938-E443-40D2-A828-66F11C34DAE7}" type="pres">
      <dgm:prSet presAssocID="{89DB3A84-36AE-4108-ACA1-87D0FA2E9FD6}" presName="sibTrans" presStyleLbl="sibTrans2D1" presStyleIdx="4" presStyleCnt="6"/>
      <dgm:spPr/>
    </dgm:pt>
    <dgm:pt modelId="{6E41A57C-3C54-47BF-981F-B2014DD6DEBE}" type="pres">
      <dgm:prSet presAssocID="{89DB3A84-36AE-4108-ACA1-87D0FA2E9FD6}" presName="connectorText" presStyleLbl="sibTrans2D1" presStyleIdx="4" presStyleCnt="6"/>
      <dgm:spPr/>
    </dgm:pt>
    <dgm:pt modelId="{7A74DB96-A8CE-4604-87EB-D6CABDEBDF79}" type="pres">
      <dgm:prSet presAssocID="{22867602-88BA-483D-8BDC-B7A157B61BA7}" presName="node" presStyleLbl="node1" presStyleIdx="5" presStyleCnt="7">
        <dgm:presLayoutVars>
          <dgm:bulletEnabled val="1"/>
        </dgm:presLayoutVars>
      </dgm:prSet>
      <dgm:spPr/>
    </dgm:pt>
    <dgm:pt modelId="{16F3EFF8-D1A2-4511-A453-1C5E16566896}" type="pres">
      <dgm:prSet presAssocID="{61D45D8D-FC12-4E22-8131-D2687C39B139}" presName="sibTrans" presStyleLbl="sibTrans2D1" presStyleIdx="5" presStyleCnt="6"/>
      <dgm:spPr/>
    </dgm:pt>
    <dgm:pt modelId="{1CEE4F54-4661-498E-8500-3EB84CEE87AF}" type="pres">
      <dgm:prSet presAssocID="{61D45D8D-FC12-4E22-8131-D2687C39B139}" presName="connectorText" presStyleLbl="sibTrans2D1" presStyleIdx="5" presStyleCnt="6"/>
      <dgm:spPr/>
    </dgm:pt>
    <dgm:pt modelId="{C644AEE6-4D9F-4991-A6F1-5666699B476F}" type="pres">
      <dgm:prSet presAssocID="{AD59EC80-B4C0-4D6E-B8FA-3EA05DF661BB}" presName="node" presStyleLbl="node1" presStyleIdx="6" presStyleCnt="7">
        <dgm:presLayoutVars>
          <dgm:bulletEnabled val="1"/>
        </dgm:presLayoutVars>
      </dgm:prSet>
      <dgm:spPr/>
    </dgm:pt>
  </dgm:ptLst>
  <dgm:cxnLst>
    <dgm:cxn modelId="{F3F4050A-E0AF-4568-A7B6-43FDF17E2FE0}" srcId="{C06EF1F2-FEF7-419D-A740-1C1160E9CC62}" destId="{BACF6A13-CDC1-4C92-A81E-DA5F7F107F1C}" srcOrd="4" destOrd="0" parTransId="{7DF650A6-4408-47E0-92C7-6244DFB292F6}" sibTransId="{89DB3A84-36AE-4108-ACA1-87D0FA2E9FD6}"/>
    <dgm:cxn modelId="{8B71421C-7391-4D1C-BE17-BEA58101FEC9}" type="presOf" srcId="{AA40EECC-FDA2-45E0-A116-F038D203CD50}" destId="{82BA14F5-6D2C-4263-9739-B25E9E853D32}" srcOrd="0" destOrd="0" presId="urn:microsoft.com/office/officeart/2005/8/layout/process5"/>
    <dgm:cxn modelId="{7E19781D-41ED-4339-9488-F1B44A7A3B21}" type="presOf" srcId="{89DB3A84-36AE-4108-ACA1-87D0FA2E9FD6}" destId="{BC354938-E443-40D2-A828-66F11C34DAE7}" srcOrd="0" destOrd="0" presId="urn:microsoft.com/office/officeart/2005/8/layout/process5"/>
    <dgm:cxn modelId="{A88D8223-2240-4EA5-872A-BE42A14EF817}" type="presOf" srcId="{61D45D8D-FC12-4E22-8131-D2687C39B139}" destId="{16F3EFF8-D1A2-4511-A453-1C5E16566896}" srcOrd="0" destOrd="0" presId="urn:microsoft.com/office/officeart/2005/8/layout/process5"/>
    <dgm:cxn modelId="{9586B330-FAF2-4BD1-8504-FE9E54BF0B07}" type="presOf" srcId="{192C6CA1-03E2-4EC5-9CE2-49610CF6793A}" destId="{8C9301A0-29D9-4768-BFCA-81592066D288}" srcOrd="0" destOrd="0" presId="urn:microsoft.com/office/officeart/2005/8/layout/process5"/>
    <dgm:cxn modelId="{8ADC193C-9C34-4FBB-8505-E16D5D413B20}" type="presOf" srcId="{BACF6A13-CDC1-4C92-A81E-DA5F7F107F1C}" destId="{A921BB9D-BB59-453E-A5AE-8CCFEAD8C56F}" srcOrd="0" destOrd="0" presId="urn:microsoft.com/office/officeart/2005/8/layout/process5"/>
    <dgm:cxn modelId="{35163961-4192-41AB-A26C-0476DF2C38DE}" srcId="{C06EF1F2-FEF7-419D-A740-1C1160E9CC62}" destId="{C3F125CF-7149-4EA4-88C2-B9205C4178B9}" srcOrd="1" destOrd="0" parTransId="{D06EBF18-C7E3-4285-A64E-5DBD249798B4}" sibTransId="{03E36DBD-17E4-441F-B403-AD88ECE82034}"/>
    <dgm:cxn modelId="{4091E341-834C-4443-9164-255A3A9B60BE}" type="presOf" srcId="{AA40EECC-FDA2-45E0-A116-F038D203CD50}" destId="{4E244B2B-CF7E-41C4-AC9D-8251989237FB}" srcOrd="1" destOrd="0" presId="urn:microsoft.com/office/officeart/2005/8/layout/process5"/>
    <dgm:cxn modelId="{EA8A6842-FCBA-4760-863B-359ADEE37954}" srcId="{C06EF1F2-FEF7-419D-A740-1C1160E9CC62}" destId="{B37C8144-4F54-4BF1-8895-A8EE42EE0368}" srcOrd="2" destOrd="0" parTransId="{4CC4B9DE-4E4E-4607-BB9B-3D8072A846FB}" sibTransId="{AA40EECC-FDA2-45E0-A116-F038D203CD50}"/>
    <dgm:cxn modelId="{8A6FA662-C931-44FF-A00C-D23E3347756D}" type="presOf" srcId="{C06EF1F2-FEF7-419D-A740-1C1160E9CC62}" destId="{7001257E-D1AA-4241-AACF-13457772663C}" srcOrd="0" destOrd="0" presId="urn:microsoft.com/office/officeart/2005/8/layout/process5"/>
    <dgm:cxn modelId="{0602D164-E448-438C-BEE7-882002B4B791}" type="presOf" srcId="{C3F125CF-7149-4EA4-88C2-B9205C4178B9}" destId="{F8082F2F-86FB-4710-915D-89D4FDEE51D8}" srcOrd="0" destOrd="0" presId="urn:microsoft.com/office/officeart/2005/8/layout/process5"/>
    <dgm:cxn modelId="{C8F02B45-84EA-4849-8AE5-A8DD619A0A42}" type="presOf" srcId="{03E36DBD-17E4-441F-B403-AD88ECE82034}" destId="{113F67B1-CEF8-4C27-9D56-80F5F5084100}" srcOrd="1" destOrd="0" presId="urn:microsoft.com/office/officeart/2005/8/layout/process5"/>
    <dgm:cxn modelId="{67946C67-AEAC-41D3-94CC-3BCAD9A4D77B}" srcId="{C06EF1F2-FEF7-419D-A740-1C1160E9CC62}" destId="{192C6CA1-03E2-4EC5-9CE2-49610CF6793A}" srcOrd="3" destOrd="0" parTransId="{D46F377C-9029-44DB-A1F8-B7EA98B10A62}" sibTransId="{9632472E-5E02-450B-B8AB-AF13879B5D26}"/>
    <dgm:cxn modelId="{2431918B-EB54-4DD2-851C-ABFCA8B5F338}" srcId="{C06EF1F2-FEF7-419D-A740-1C1160E9CC62}" destId="{AD59EC80-B4C0-4D6E-B8FA-3EA05DF661BB}" srcOrd="6" destOrd="0" parTransId="{3CF249AC-1672-40D9-A423-5AA278797779}" sibTransId="{9ED03E49-F1E3-4C28-805F-38B0EBB55224}"/>
    <dgm:cxn modelId="{137BD88B-18E1-44FE-87F3-4053AE81C6EF}" srcId="{C06EF1F2-FEF7-419D-A740-1C1160E9CC62}" destId="{22867602-88BA-483D-8BDC-B7A157B61BA7}" srcOrd="5" destOrd="0" parTransId="{ED4C5E65-99E5-4A75-853B-B1CCDD7D9B4F}" sibTransId="{61D45D8D-FC12-4E22-8131-D2687C39B139}"/>
    <dgm:cxn modelId="{504FC897-D3F8-486D-AD58-BC03B820F0B6}" type="presOf" srcId="{22867602-88BA-483D-8BDC-B7A157B61BA7}" destId="{7A74DB96-A8CE-4604-87EB-D6CABDEBDF79}" srcOrd="0" destOrd="0" presId="urn:microsoft.com/office/officeart/2005/8/layout/process5"/>
    <dgm:cxn modelId="{E6B15D9E-F8E9-4740-A1C9-8E0828752880}" type="presOf" srcId="{AD59EC80-B4C0-4D6E-B8FA-3EA05DF661BB}" destId="{C644AEE6-4D9F-4991-A6F1-5666699B476F}" srcOrd="0" destOrd="0" presId="urn:microsoft.com/office/officeart/2005/8/layout/process5"/>
    <dgm:cxn modelId="{BA8E17A0-CDAD-47CB-8C42-B966B48269D6}" type="presOf" srcId="{FD4C731F-9860-4F23-AB45-6584D19B3E11}" destId="{F82A09E7-DBC9-4623-9901-6D6A67DE39B2}" srcOrd="1" destOrd="0" presId="urn:microsoft.com/office/officeart/2005/8/layout/process5"/>
    <dgm:cxn modelId="{A53438A0-0526-4D8F-A2FB-A8F5567689AA}" type="presOf" srcId="{188F7263-835F-43F9-AEA9-48A8F1A74A54}" destId="{4E905FA2-CCA0-4901-A27D-488F4FCBEC00}" srcOrd="0" destOrd="0" presId="urn:microsoft.com/office/officeart/2005/8/layout/process5"/>
    <dgm:cxn modelId="{50117EA0-9B78-4275-BDF6-32354416BD98}" type="presOf" srcId="{9632472E-5E02-450B-B8AB-AF13879B5D26}" destId="{CB9407CE-2B05-4CC5-B648-A8A3B4F14A8A}" srcOrd="0" destOrd="0" presId="urn:microsoft.com/office/officeart/2005/8/layout/process5"/>
    <dgm:cxn modelId="{A1D0BAAB-C9B1-4E14-AA55-00E61BCAD48B}" type="presOf" srcId="{9632472E-5E02-450B-B8AB-AF13879B5D26}" destId="{EF6126CD-3883-4213-9E40-4A9CDBA05D2C}" srcOrd="1" destOrd="0" presId="urn:microsoft.com/office/officeart/2005/8/layout/process5"/>
    <dgm:cxn modelId="{0B37DCB1-C952-49A9-B74C-B8E112524426}" type="presOf" srcId="{FD4C731F-9860-4F23-AB45-6584D19B3E11}" destId="{3A81AA20-F7C7-4EBD-B8F0-7677A9566D7B}" srcOrd="0" destOrd="0" presId="urn:microsoft.com/office/officeart/2005/8/layout/process5"/>
    <dgm:cxn modelId="{8934D9B8-DDEA-48B2-8B6C-4F644D92670E}" srcId="{C06EF1F2-FEF7-419D-A740-1C1160E9CC62}" destId="{188F7263-835F-43F9-AEA9-48A8F1A74A54}" srcOrd="0" destOrd="0" parTransId="{B5AECDAA-1C60-4D5D-87D5-8E54BEBB30F7}" sibTransId="{FD4C731F-9860-4F23-AB45-6584D19B3E11}"/>
    <dgm:cxn modelId="{D07400CA-C32E-434F-A6D2-BD37A087B7C8}" type="presOf" srcId="{89DB3A84-36AE-4108-ACA1-87D0FA2E9FD6}" destId="{6E41A57C-3C54-47BF-981F-B2014DD6DEBE}" srcOrd="1" destOrd="0" presId="urn:microsoft.com/office/officeart/2005/8/layout/process5"/>
    <dgm:cxn modelId="{AEEC1BCE-34F4-46B8-BB40-7843D73CC7F2}" type="presOf" srcId="{03E36DBD-17E4-441F-B403-AD88ECE82034}" destId="{0446ACFD-640F-497B-A6EA-33BBB72CBEE8}" srcOrd="0" destOrd="0" presId="urn:microsoft.com/office/officeart/2005/8/layout/process5"/>
    <dgm:cxn modelId="{9BEA89E7-7176-4F24-BDCF-6148F2BCA066}" type="presOf" srcId="{B37C8144-4F54-4BF1-8895-A8EE42EE0368}" destId="{43422731-A19D-4559-A643-521EC34219DB}" srcOrd="0" destOrd="0" presId="urn:microsoft.com/office/officeart/2005/8/layout/process5"/>
    <dgm:cxn modelId="{E6CF5AF9-9650-433F-A39B-2A03FFF4BAC4}" type="presOf" srcId="{61D45D8D-FC12-4E22-8131-D2687C39B139}" destId="{1CEE4F54-4661-498E-8500-3EB84CEE87AF}" srcOrd="1" destOrd="0" presId="urn:microsoft.com/office/officeart/2005/8/layout/process5"/>
    <dgm:cxn modelId="{F48ADE0C-1CBC-48E8-91F7-4234839D4C68}" type="presParOf" srcId="{7001257E-D1AA-4241-AACF-13457772663C}" destId="{4E905FA2-CCA0-4901-A27D-488F4FCBEC00}" srcOrd="0" destOrd="0" presId="urn:microsoft.com/office/officeart/2005/8/layout/process5"/>
    <dgm:cxn modelId="{2F8481F9-F6F6-4373-A08D-559909D905DE}" type="presParOf" srcId="{7001257E-D1AA-4241-AACF-13457772663C}" destId="{3A81AA20-F7C7-4EBD-B8F0-7677A9566D7B}" srcOrd="1" destOrd="0" presId="urn:microsoft.com/office/officeart/2005/8/layout/process5"/>
    <dgm:cxn modelId="{8957D2C3-E47E-4D43-963B-15765AD44876}" type="presParOf" srcId="{3A81AA20-F7C7-4EBD-B8F0-7677A9566D7B}" destId="{F82A09E7-DBC9-4623-9901-6D6A67DE39B2}" srcOrd="0" destOrd="0" presId="urn:microsoft.com/office/officeart/2005/8/layout/process5"/>
    <dgm:cxn modelId="{E5589ECA-D5AF-4234-804E-A6DA1D5FBEA1}" type="presParOf" srcId="{7001257E-D1AA-4241-AACF-13457772663C}" destId="{F8082F2F-86FB-4710-915D-89D4FDEE51D8}" srcOrd="2" destOrd="0" presId="urn:microsoft.com/office/officeart/2005/8/layout/process5"/>
    <dgm:cxn modelId="{74722D53-2C69-4BB4-807A-DC9EFBB4F078}" type="presParOf" srcId="{7001257E-D1AA-4241-AACF-13457772663C}" destId="{0446ACFD-640F-497B-A6EA-33BBB72CBEE8}" srcOrd="3" destOrd="0" presId="urn:microsoft.com/office/officeart/2005/8/layout/process5"/>
    <dgm:cxn modelId="{CECB5030-CF66-44BD-A949-CE4BD8FBF38A}" type="presParOf" srcId="{0446ACFD-640F-497B-A6EA-33BBB72CBEE8}" destId="{113F67B1-CEF8-4C27-9D56-80F5F5084100}" srcOrd="0" destOrd="0" presId="urn:microsoft.com/office/officeart/2005/8/layout/process5"/>
    <dgm:cxn modelId="{0381DD82-91A1-4122-AB9F-97CD89F03996}" type="presParOf" srcId="{7001257E-D1AA-4241-AACF-13457772663C}" destId="{43422731-A19D-4559-A643-521EC34219DB}" srcOrd="4" destOrd="0" presId="urn:microsoft.com/office/officeart/2005/8/layout/process5"/>
    <dgm:cxn modelId="{6C559C72-537B-407E-AAD8-FEDD3B5B4E36}" type="presParOf" srcId="{7001257E-D1AA-4241-AACF-13457772663C}" destId="{82BA14F5-6D2C-4263-9739-B25E9E853D32}" srcOrd="5" destOrd="0" presId="urn:microsoft.com/office/officeart/2005/8/layout/process5"/>
    <dgm:cxn modelId="{B210C474-A49E-434C-91EA-FC54ED274D8B}" type="presParOf" srcId="{82BA14F5-6D2C-4263-9739-B25E9E853D32}" destId="{4E244B2B-CF7E-41C4-AC9D-8251989237FB}" srcOrd="0" destOrd="0" presId="urn:microsoft.com/office/officeart/2005/8/layout/process5"/>
    <dgm:cxn modelId="{A1BE0289-0E9D-43DC-B4A5-F0176C77A01B}" type="presParOf" srcId="{7001257E-D1AA-4241-AACF-13457772663C}" destId="{8C9301A0-29D9-4768-BFCA-81592066D288}" srcOrd="6" destOrd="0" presId="urn:microsoft.com/office/officeart/2005/8/layout/process5"/>
    <dgm:cxn modelId="{BFDD4E07-DB03-4C0E-AFFE-2B2C7C7D65A3}" type="presParOf" srcId="{7001257E-D1AA-4241-AACF-13457772663C}" destId="{CB9407CE-2B05-4CC5-B648-A8A3B4F14A8A}" srcOrd="7" destOrd="0" presId="urn:microsoft.com/office/officeart/2005/8/layout/process5"/>
    <dgm:cxn modelId="{E36F0A69-AB99-4CE1-BBE3-CA0357170B99}" type="presParOf" srcId="{CB9407CE-2B05-4CC5-B648-A8A3B4F14A8A}" destId="{EF6126CD-3883-4213-9E40-4A9CDBA05D2C}" srcOrd="0" destOrd="0" presId="urn:microsoft.com/office/officeart/2005/8/layout/process5"/>
    <dgm:cxn modelId="{55C992C4-0593-4656-88EB-305E5B74F325}" type="presParOf" srcId="{7001257E-D1AA-4241-AACF-13457772663C}" destId="{A921BB9D-BB59-453E-A5AE-8CCFEAD8C56F}" srcOrd="8" destOrd="0" presId="urn:microsoft.com/office/officeart/2005/8/layout/process5"/>
    <dgm:cxn modelId="{D7EEBEB8-08F9-40B4-8B8A-8B08403B3E88}" type="presParOf" srcId="{7001257E-D1AA-4241-AACF-13457772663C}" destId="{BC354938-E443-40D2-A828-66F11C34DAE7}" srcOrd="9" destOrd="0" presId="urn:microsoft.com/office/officeart/2005/8/layout/process5"/>
    <dgm:cxn modelId="{79A2DFA6-0819-41B4-A6D6-ACECB7F195E3}" type="presParOf" srcId="{BC354938-E443-40D2-A828-66F11C34DAE7}" destId="{6E41A57C-3C54-47BF-981F-B2014DD6DEBE}" srcOrd="0" destOrd="0" presId="urn:microsoft.com/office/officeart/2005/8/layout/process5"/>
    <dgm:cxn modelId="{75F8938B-E4B5-499D-8615-56885F84F7E6}" type="presParOf" srcId="{7001257E-D1AA-4241-AACF-13457772663C}" destId="{7A74DB96-A8CE-4604-87EB-D6CABDEBDF79}" srcOrd="10" destOrd="0" presId="urn:microsoft.com/office/officeart/2005/8/layout/process5"/>
    <dgm:cxn modelId="{AB2534A8-ACDC-4396-98AD-33BFE1BC3D96}" type="presParOf" srcId="{7001257E-D1AA-4241-AACF-13457772663C}" destId="{16F3EFF8-D1A2-4511-A453-1C5E16566896}" srcOrd="11" destOrd="0" presId="urn:microsoft.com/office/officeart/2005/8/layout/process5"/>
    <dgm:cxn modelId="{30A05A45-D73E-4B74-92CD-B70EACEA0956}" type="presParOf" srcId="{16F3EFF8-D1A2-4511-A453-1C5E16566896}" destId="{1CEE4F54-4661-498E-8500-3EB84CEE87AF}" srcOrd="0" destOrd="0" presId="urn:microsoft.com/office/officeart/2005/8/layout/process5"/>
    <dgm:cxn modelId="{3EDA1950-1B0B-469D-8B84-5D85515CFBF7}" type="presParOf" srcId="{7001257E-D1AA-4241-AACF-13457772663C}" destId="{C644AEE6-4D9F-4991-A6F1-5666699B476F}" srcOrd="12" destOrd="0" presId="urn:microsoft.com/office/officeart/2005/8/layout/process5"/>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06EF1F2-FEF7-419D-A740-1C1160E9CC62}" type="doc">
      <dgm:prSet loTypeId="urn:microsoft.com/office/officeart/2005/8/layout/process5" loCatId="process" qsTypeId="urn:microsoft.com/office/officeart/2005/8/quickstyle/simple1" qsCatId="simple" csTypeId="urn:microsoft.com/office/officeart/2005/8/colors/accent0_3" csCatId="mainScheme" phldr="1"/>
      <dgm:spPr/>
      <dgm:t>
        <a:bodyPr/>
        <a:lstStyle/>
        <a:p>
          <a:endParaRPr lang="en-US"/>
        </a:p>
      </dgm:t>
    </dgm:pt>
    <dgm:pt modelId="{188F7263-835F-43F9-AEA9-48A8F1A74A54}">
      <dgm:prSet phldrT="[Text]">
        <dgm:style>
          <a:lnRef idx="2">
            <a:schemeClr val="accent1"/>
          </a:lnRef>
          <a:fillRef idx="1">
            <a:schemeClr val="lt1"/>
          </a:fillRef>
          <a:effectRef idx="0">
            <a:schemeClr val="accent1"/>
          </a:effectRef>
          <a:fontRef idx="minor">
            <a:schemeClr val="dk1"/>
          </a:fontRef>
        </dgm:style>
      </dgm:prSet>
      <dgm:spPr/>
      <dgm:t>
        <a:bodyPr/>
        <a:lstStyle/>
        <a:p>
          <a:r>
            <a:rPr lang="en-US"/>
            <a:t>Download all meta data table using Google Big Query export in csv format</a:t>
          </a:r>
        </a:p>
      </dgm:t>
    </dgm:pt>
    <dgm:pt modelId="{B5AECDAA-1C60-4D5D-87D5-8E54BEBB30F7}" type="parTrans" cxnId="{8934D9B8-DDEA-48B2-8B6C-4F644D92670E}">
      <dgm:prSet/>
      <dgm:spPr/>
      <dgm:t>
        <a:bodyPr/>
        <a:lstStyle/>
        <a:p>
          <a:endParaRPr lang="en-US"/>
        </a:p>
      </dgm:t>
    </dgm:pt>
    <dgm:pt modelId="{FD4C731F-9860-4F23-AB45-6584D19B3E11}" type="sibTrans" cxnId="{8934D9B8-DDEA-48B2-8B6C-4F644D92670E}">
      <dgm:prSet/>
      <dgm:spPr/>
      <dgm:t>
        <a:bodyPr/>
        <a:lstStyle/>
        <a:p>
          <a:endParaRPr lang="en-US"/>
        </a:p>
      </dgm:t>
    </dgm:pt>
    <dgm:pt modelId="{AD59EC80-B4C0-4D6E-B8FA-3EA05DF661BB}">
      <dgm:prSet phldrT="[Text]">
        <dgm:style>
          <a:lnRef idx="2">
            <a:schemeClr val="accent1"/>
          </a:lnRef>
          <a:fillRef idx="1">
            <a:schemeClr val="lt1"/>
          </a:fillRef>
          <a:effectRef idx="0">
            <a:schemeClr val="accent1"/>
          </a:effectRef>
          <a:fontRef idx="minor">
            <a:schemeClr val="dk1"/>
          </a:fontRef>
        </dgm:style>
      </dgm:prSet>
      <dgm:spPr/>
      <dgm:t>
        <a:bodyPr/>
        <a:lstStyle/>
        <a:p>
          <a:r>
            <a:rPr lang="en-US"/>
            <a:t>Explode dependencies column to create package and dependencies list</a:t>
          </a:r>
        </a:p>
      </dgm:t>
    </dgm:pt>
    <dgm:pt modelId="{3CF249AC-1672-40D9-A423-5AA278797779}" type="parTrans" cxnId="{2431918B-EB54-4DD2-851C-ABFCA8B5F338}">
      <dgm:prSet/>
      <dgm:spPr/>
      <dgm:t>
        <a:bodyPr/>
        <a:lstStyle/>
        <a:p>
          <a:endParaRPr lang="en-US"/>
        </a:p>
      </dgm:t>
    </dgm:pt>
    <dgm:pt modelId="{9ED03E49-F1E3-4C28-805F-38B0EBB55224}" type="sibTrans" cxnId="{2431918B-EB54-4DD2-851C-ABFCA8B5F338}">
      <dgm:prSet/>
      <dgm:spPr/>
      <dgm:t>
        <a:bodyPr/>
        <a:lstStyle/>
        <a:p>
          <a:endParaRPr lang="en-US"/>
        </a:p>
      </dgm:t>
    </dgm:pt>
    <dgm:pt modelId="{88E7DC48-6E6F-4695-AD05-AF1BFEC31203}" type="pres">
      <dgm:prSet presAssocID="{C06EF1F2-FEF7-419D-A740-1C1160E9CC62}" presName="diagram" presStyleCnt="0">
        <dgm:presLayoutVars>
          <dgm:dir/>
          <dgm:resizeHandles val="exact"/>
        </dgm:presLayoutVars>
      </dgm:prSet>
      <dgm:spPr/>
    </dgm:pt>
    <dgm:pt modelId="{33D9630F-8A45-4838-A61E-262267289888}" type="pres">
      <dgm:prSet presAssocID="{188F7263-835F-43F9-AEA9-48A8F1A74A54}" presName="node" presStyleLbl="node1" presStyleIdx="0" presStyleCnt="2">
        <dgm:presLayoutVars>
          <dgm:bulletEnabled val="1"/>
        </dgm:presLayoutVars>
      </dgm:prSet>
      <dgm:spPr/>
    </dgm:pt>
    <dgm:pt modelId="{78D43DC8-84AD-41CE-8935-A54A97BB3435}" type="pres">
      <dgm:prSet presAssocID="{FD4C731F-9860-4F23-AB45-6584D19B3E11}" presName="sibTrans" presStyleLbl="sibTrans2D1" presStyleIdx="0" presStyleCnt="1"/>
      <dgm:spPr/>
    </dgm:pt>
    <dgm:pt modelId="{9D9D6524-429A-4868-82D8-7437B670E602}" type="pres">
      <dgm:prSet presAssocID="{FD4C731F-9860-4F23-AB45-6584D19B3E11}" presName="connectorText" presStyleLbl="sibTrans2D1" presStyleIdx="0" presStyleCnt="1"/>
      <dgm:spPr/>
    </dgm:pt>
    <dgm:pt modelId="{ABEDD006-61CD-43B9-A14B-4F07DA3C0EAA}" type="pres">
      <dgm:prSet presAssocID="{AD59EC80-B4C0-4D6E-B8FA-3EA05DF661BB}" presName="node" presStyleLbl="node1" presStyleIdx="1" presStyleCnt="2">
        <dgm:presLayoutVars>
          <dgm:bulletEnabled val="1"/>
        </dgm:presLayoutVars>
      </dgm:prSet>
      <dgm:spPr/>
    </dgm:pt>
  </dgm:ptLst>
  <dgm:cxnLst>
    <dgm:cxn modelId="{A66C9D82-06E4-4908-B055-98063FBDC738}" type="presOf" srcId="{C06EF1F2-FEF7-419D-A740-1C1160E9CC62}" destId="{88E7DC48-6E6F-4695-AD05-AF1BFEC31203}" srcOrd="0" destOrd="0" presId="urn:microsoft.com/office/officeart/2005/8/layout/process5"/>
    <dgm:cxn modelId="{2431918B-EB54-4DD2-851C-ABFCA8B5F338}" srcId="{C06EF1F2-FEF7-419D-A740-1C1160E9CC62}" destId="{AD59EC80-B4C0-4D6E-B8FA-3EA05DF661BB}" srcOrd="1" destOrd="0" parTransId="{3CF249AC-1672-40D9-A423-5AA278797779}" sibTransId="{9ED03E49-F1E3-4C28-805F-38B0EBB55224}"/>
    <dgm:cxn modelId="{5057A099-5D05-44FD-ACFF-385C25C2A7BE}" type="presOf" srcId="{FD4C731F-9860-4F23-AB45-6584D19B3E11}" destId="{78D43DC8-84AD-41CE-8935-A54A97BB3435}" srcOrd="0" destOrd="0" presId="urn:microsoft.com/office/officeart/2005/8/layout/process5"/>
    <dgm:cxn modelId="{B7A92BB1-D1A1-4C8D-B481-5CF24F84E538}" type="presOf" srcId="{188F7263-835F-43F9-AEA9-48A8F1A74A54}" destId="{33D9630F-8A45-4838-A61E-262267289888}" srcOrd="0" destOrd="0" presId="urn:microsoft.com/office/officeart/2005/8/layout/process5"/>
    <dgm:cxn modelId="{8934D9B8-DDEA-48B2-8B6C-4F644D92670E}" srcId="{C06EF1F2-FEF7-419D-A740-1C1160E9CC62}" destId="{188F7263-835F-43F9-AEA9-48A8F1A74A54}" srcOrd="0" destOrd="0" parTransId="{B5AECDAA-1C60-4D5D-87D5-8E54BEBB30F7}" sibTransId="{FD4C731F-9860-4F23-AB45-6584D19B3E11}"/>
    <dgm:cxn modelId="{CEE2A9BB-9FDA-49AB-8507-FB30AD14999A}" type="presOf" srcId="{FD4C731F-9860-4F23-AB45-6584D19B3E11}" destId="{9D9D6524-429A-4868-82D8-7437B670E602}" srcOrd="1" destOrd="0" presId="urn:microsoft.com/office/officeart/2005/8/layout/process5"/>
    <dgm:cxn modelId="{AE9945F1-23C9-4D35-9086-C79D2E28D979}" type="presOf" srcId="{AD59EC80-B4C0-4D6E-B8FA-3EA05DF661BB}" destId="{ABEDD006-61CD-43B9-A14B-4F07DA3C0EAA}" srcOrd="0" destOrd="0" presId="urn:microsoft.com/office/officeart/2005/8/layout/process5"/>
    <dgm:cxn modelId="{852BF889-A52E-42ED-85E1-1A7E435E4B45}" type="presParOf" srcId="{88E7DC48-6E6F-4695-AD05-AF1BFEC31203}" destId="{33D9630F-8A45-4838-A61E-262267289888}" srcOrd="0" destOrd="0" presId="urn:microsoft.com/office/officeart/2005/8/layout/process5"/>
    <dgm:cxn modelId="{203A9B0F-6191-4FF0-AB2F-E0ED44D13127}" type="presParOf" srcId="{88E7DC48-6E6F-4695-AD05-AF1BFEC31203}" destId="{78D43DC8-84AD-41CE-8935-A54A97BB3435}" srcOrd="1" destOrd="0" presId="urn:microsoft.com/office/officeart/2005/8/layout/process5"/>
    <dgm:cxn modelId="{AB191355-BAF1-40C1-AB23-296C4D8DA899}" type="presParOf" srcId="{78D43DC8-84AD-41CE-8935-A54A97BB3435}" destId="{9D9D6524-429A-4868-82D8-7437B670E602}" srcOrd="0" destOrd="0" presId="urn:microsoft.com/office/officeart/2005/8/layout/process5"/>
    <dgm:cxn modelId="{06632334-FF28-450B-9973-5CE861A40E6D}" type="presParOf" srcId="{88E7DC48-6E6F-4695-AD05-AF1BFEC31203}" destId="{ABEDD006-61CD-43B9-A14B-4F07DA3C0EAA}" srcOrd="2" destOrd="0" presId="urn:microsoft.com/office/officeart/2005/8/layout/process5"/>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06EF1F2-FEF7-419D-A740-1C1160E9CC62}" type="doc">
      <dgm:prSet loTypeId="urn:microsoft.com/office/officeart/2005/8/layout/process5" loCatId="process" qsTypeId="urn:microsoft.com/office/officeart/2005/8/quickstyle/simple1" qsCatId="simple" csTypeId="urn:microsoft.com/office/officeart/2005/8/colors/accent0_3" csCatId="mainScheme" phldr="1"/>
      <dgm:spPr/>
      <dgm:t>
        <a:bodyPr/>
        <a:lstStyle/>
        <a:p>
          <a:endParaRPr lang="en-US"/>
        </a:p>
      </dgm:t>
    </dgm:pt>
    <dgm:pt modelId="{188F7263-835F-43F9-AEA9-48A8F1A74A54}">
      <dgm:prSet phldrT="[Text]">
        <dgm:style>
          <a:lnRef idx="2">
            <a:schemeClr val="accent1"/>
          </a:lnRef>
          <a:fillRef idx="1">
            <a:schemeClr val="lt1"/>
          </a:fillRef>
          <a:effectRef idx="0">
            <a:schemeClr val="accent1"/>
          </a:effectRef>
          <a:fontRef idx="minor">
            <a:schemeClr val="dk1"/>
          </a:fontRef>
        </dgm:style>
      </dgm:prSet>
      <dgm:spPr/>
      <dgm:t>
        <a:bodyPr/>
        <a:lstStyle/>
        <a:p>
          <a:r>
            <a:rPr lang="en-US"/>
            <a:t>Download the downloads table from 01/01/2020 to 01/01/2021 using Google Big Query  export into csv format</a:t>
          </a:r>
        </a:p>
      </dgm:t>
    </dgm:pt>
    <dgm:pt modelId="{B5AECDAA-1C60-4D5D-87D5-8E54BEBB30F7}" type="parTrans" cxnId="{8934D9B8-DDEA-48B2-8B6C-4F644D92670E}">
      <dgm:prSet/>
      <dgm:spPr/>
      <dgm:t>
        <a:bodyPr/>
        <a:lstStyle/>
        <a:p>
          <a:endParaRPr lang="en-US"/>
        </a:p>
      </dgm:t>
    </dgm:pt>
    <dgm:pt modelId="{FD4C731F-9860-4F23-AB45-6584D19B3E11}" type="sibTrans" cxnId="{8934D9B8-DDEA-48B2-8B6C-4F644D92670E}">
      <dgm:prSet/>
      <dgm:spPr/>
      <dgm:t>
        <a:bodyPr/>
        <a:lstStyle/>
        <a:p>
          <a:endParaRPr lang="en-US"/>
        </a:p>
      </dgm:t>
    </dgm:pt>
    <dgm:pt modelId="{C3F125CF-7149-4EA4-88C2-B9205C4178B9}">
      <dgm:prSet phldrT="[Text]">
        <dgm:style>
          <a:lnRef idx="2">
            <a:schemeClr val="accent1"/>
          </a:lnRef>
          <a:fillRef idx="1">
            <a:schemeClr val="lt1"/>
          </a:fillRef>
          <a:effectRef idx="0">
            <a:schemeClr val="accent1"/>
          </a:effectRef>
          <a:fontRef idx="minor">
            <a:schemeClr val="dk1"/>
          </a:fontRef>
        </dgm:style>
      </dgm:prSet>
      <dgm:spPr/>
      <dgm:t>
        <a:bodyPr/>
        <a:lstStyle/>
        <a:p>
          <a:r>
            <a:rPr lang="en-US"/>
            <a:t>Aggregated on country, package, version number of downloads for 2020</a:t>
          </a:r>
        </a:p>
      </dgm:t>
    </dgm:pt>
    <dgm:pt modelId="{D06EBF18-C7E3-4285-A64E-5DBD249798B4}" type="parTrans" cxnId="{35163961-4192-41AB-A26C-0476DF2C38DE}">
      <dgm:prSet/>
      <dgm:spPr/>
      <dgm:t>
        <a:bodyPr/>
        <a:lstStyle/>
        <a:p>
          <a:endParaRPr lang="en-US"/>
        </a:p>
      </dgm:t>
    </dgm:pt>
    <dgm:pt modelId="{03E36DBD-17E4-441F-B403-AD88ECE82034}" type="sibTrans" cxnId="{35163961-4192-41AB-A26C-0476DF2C38DE}">
      <dgm:prSet/>
      <dgm:spPr/>
      <dgm:t>
        <a:bodyPr/>
        <a:lstStyle/>
        <a:p>
          <a:endParaRPr lang="en-US"/>
        </a:p>
      </dgm:t>
    </dgm:pt>
    <dgm:pt modelId="{EB4418B4-CDA7-4512-AE27-87411EB0C292}" type="pres">
      <dgm:prSet presAssocID="{C06EF1F2-FEF7-419D-A740-1C1160E9CC62}" presName="diagram" presStyleCnt="0">
        <dgm:presLayoutVars>
          <dgm:dir/>
          <dgm:resizeHandles val="exact"/>
        </dgm:presLayoutVars>
      </dgm:prSet>
      <dgm:spPr/>
    </dgm:pt>
    <dgm:pt modelId="{966110E6-9A66-45E4-9D05-283B468BAF81}" type="pres">
      <dgm:prSet presAssocID="{188F7263-835F-43F9-AEA9-48A8F1A74A54}" presName="node" presStyleLbl="node1" presStyleIdx="0" presStyleCnt="2">
        <dgm:presLayoutVars>
          <dgm:bulletEnabled val="1"/>
        </dgm:presLayoutVars>
      </dgm:prSet>
      <dgm:spPr/>
    </dgm:pt>
    <dgm:pt modelId="{899C4B5A-D255-4C9E-A21A-407D969D0ABB}" type="pres">
      <dgm:prSet presAssocID="{FD4C731F-9860-4F23-AB45-6584D19B3E11}" presName="sibTrans" presStyleLbl="sibTrans2D1" presStyleIdx="0" presStyleCnt="1"/>
      <dgm:spPr/>
    </dgm:pt>
    <dgm:pt modelId="{1ECCD25B-4105-4D69-81D2-792CE48E477C}" type="pres">
      <dgm:prSet presAssocID="{FD4C731F-9860-4F23-AB45-6584D19B3E11}" presName="connectorText" presStyleLbl="sibTrans2D1" presStyleIdx="0" presStyleCnt="1"/>
      <dgm:spPr/>
    </dgm:pt>
    <dgm:pt modelId="{6CDEF141-995F-45DF-BAD2-5F46CA0DAB3B}" type="pres">
      <dgm:prSet presAssocID="{C3F125CF-7149-4EA4-88C2-B9205C4178B9}" presName="node" presStyleLbl="node1" presStyleIdx="1" presStyleCnt="2">
        <dgm:presLayoutVars>
          <dgm:bulletEnabled val="1"/>
        </dgm:presLayoutVars>
      </dgm:prSet>
      <dgm:spPr/>
    </dgm:pt>
  </dgm:ptLst>
  <dgm:cxnLst>
    <dgm:cxn modelId="{59FA7E15-E539-4854-9F2D-334CFB8927E8}" type="presOf" srcId="{C3F125CF-7149-4EA4-88C2-B9205C4178B9}" destId="{6CDEF141-995F-45DF-BAD2-5F46CA0DAB3B}" srcOrd="0" destOrd="0" presId="urn:microsoft.com/office/officeart/2005/8/layout/process5"/>
    <dgm:cxn modelId="{35163961-4192-41AB-A26C-0476DF2C38DE}" srcId="{C06EF1F2-FEF7-419D-A740-1C1160E9CC62}" destId="{C3F125CF-7149-4EA4-88C2-B9205C4178B9}" srcOrd="1" destOrd="0" parTransId="{D06EBF18-C7E3-4285-A64E-5DBD249798B4}" sibTransId="{03E36DBD-17E4-441F-B403-AD88ECE82034}"/>
    <dgm:cxn modelId="{1C869487-2E3A-4938-B89E-7357C873C235}" type="presOf" srcId="{188F7263-835F-43F9-AEA9-48A8F1A74A54}" destId="{966110E6-9A66-45E4-9D05-283B468BAF81}" srcOrd="0" destOrd="0" presId="urn:microsoft.com/office/officeart/2005/8/layout/process5"/>
    <dgm:cxn modelId="{18372E91-7542-42B5-9F59-8554A9C606E3}" type="presOf" srcId="{FD4C731F-9860-4F23-AB45-6584D19B3E11}" destId="{1ECCD25B-4105-4D69-81D2-792CE48E477C}" srcOrd="1" destOrd="0" presId="urn:microsoft.com/office/officeart/2005/8/layout/process5"/>
    <dgm:cxn modelId="{8934D9B8-DDEA-48B2-8B6C-4F644D92670E}" srcId="{C06EF1F2-FEF7-419D-A740-1C1160E9CC62}" destId="{188F7263-835F-43F9-AEA9-48A8F1A74A54}" srcOrd="0" destOrd="0" parTransId="{B5AECDAA-1C60-4D5D-87D5-8E54BEBB30F7}" sibTransId="{FD4C731F-9860-4F23-AB45-6584D19B3E11}"/>
    <dgm:cxn modelId="{D6ED64ED-9F58-4D70-BFE9-D5FC2E101D02}" type="presOf" srcId="{C06EF1F2-FEF7-419D-A740-1C1160E9CC62}" destId="{EB4418B4-CDA7-4512-AE27-87411EB0C292}" srcOrd="0" destOrd="0" presId="urn:microsoft.com/office/officeart/2005/8/layout/process5"/>
    <dgm:cxn modelId="{DD3BF1F2-EA84-4985-BC6B-26AD7A9AA462}" type="presOf" srcId="{FD4C731F-9860-4F23-AB45-6584D19B3E11}" destId="{899C4B5A-D255-4C9E-A21A-407D969D0ABB}" srcOrd="0" destOrd="0" presId="urn:microsoft.com/office/officeart/2005/8/layout/process5"/>
    <dgm:cxn modelId="{4C298D7A-A722-42B3-BB41-48F5207C65BE}" type="presParOf" srcId="{EB4418B4-CDA7-4512-AE27-87411EB0C292}" destId="{966110E6-9A66-45E4-9D05-283B468BAF81}" srcOrd="0" destOrd="0" presId="urn:microsoft.com/office/officeart/2005/8/layout/process5"/>
    <dgm:cxn modelId="{22713B22-23BE-4264-8D4A-05D3A2A1764E}" type="presParOf" srcId="{EB4418B4-CDA7-4512-AE27-87411EB0C292}" destId="{899C4B5A-D255-4C9E-A21A-407D969D0ABB}" srcOrd="1" destOrd="0" presId="urn:microsoft.com/office/officeart/2005/8/layout/process5"/>
    <dgm:cxn modelId="{2FC2D313-8A2D-4762-BC27-5F3ADD33374C}" type="presParOf" srcId="{899C4B5A-D255-4C9E-A21A-407D969D0ABB}" destId="{1ECCD25B-4105-4D69-81D2-792CE48E477C}" srcOrd="0" destOrd="0" presId="urn:microsoft.com/office/officeart/2005/8/layout/process5"/>
    <dgm:cxn modelId="{48B98360-0F16-4418-AC7F-9862FB9CFA38}" type="presParOf" srcId="{EB4418B4-CDA7-4512-AE27-87411EB0C292}" destId="{6CDEF141-995F-45DF-BAD2-5F46CA0DAB3B}" srcOrd="2" destOrd="0" presId="urn:microsoft.com/office/officeart/2005/8/layout/process5"/>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905FA2-CCA0-4901-A27D-488F4FCBEC00}">
      <dsp:nvSpPr>
        <dsp:cNvPr id="0" name=""/>
        <dsp:cNvSpPr/>
      </dsp:nvSpPr>
      <dsp:spPr>
        <a:xfrm>
          <a:off x="326992" y="2808"/>
          <a:ext cx="1893914" cy="1136348"/>
        </a:xfrm>
        <a:prstGeom prst="roundRect">
          <a:avLst>
            <a:gd name="adj" fmla="val 10000"/>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Download all meta data table using Google Big Query export in csv format</a:t>
          </a:r>
        </a:p>
      </dsp:txBody>
      <dsp:txXfrm>
        <a:off x="360274" y="36090"/>
        <a:ext cx="1827350" cy="1069784"/>
      </dsp:txXfrm>
    </dsp:sp>
    <dsp:sp modelId="{3A81AA20-F7C7-4EBD-B8F0-7677A9566D7B}">
      <dsp:nvSpPr>
        <dsp:cNvPr id="0" name=""/>
        <dsp:cNvSpPr/>
      </dsp:nvSpPr>
      <dsp:spPr>
        <a:xfrm>
          <a:off x="2387571" y="336137"/>
          <a:ext cx="401509" cy="469690"/>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2387571" y="430075"/>
        <a:ext cx="281056" cy="281814"/>
      </dsp:txXfrm>
    </dsp:sp>
    <dsp:sp modelId="{F8082F2F-86FB-4710-915D-89D4FDEE51D8}">
      <dsp:nvSpPr>
        <dsp:cNvPr id="0" name=""/>
        <dsp:cNvSpPr/>
      </dsp:nvSpPr>
      <dsp:spPr>
        <a:xfrm>
          <a:off x="2978472" y="2808"/>
          <a:ext cx="1893914" cy="1136348"/>
        </a:xfrm>
        <a:prstGeom prst="roundRect">
          <a:avLst>
            <a:gd name="adj" fmla="val 10000"/>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Convert home_page column into repository slugs. </a:t>
          </a:r>
        </a:p>
      </dsp:txBody>
      <dsp:txXfrm>
        <a:off x="3011754" y="36090"/>
        <a:ext cx="1827350" cy="1069784"/>
      </dsp:txXfrm>
    </dsp:sp>
    <dsp:sp modelId="{0446ACFD-640F-497B-A6EA-33BBB72CBEE8}">
      <dsp:nvSpPr>
        <dsp:cNvPr id="0" name=""/>
        <dsp:cNvSpPr/>
      </dsp:nvSpPr>
      <dsp:spPr>
        <a:xfrm rot="5400000">
          <a:off x="3724675" y="1271731"/>
          <a:ext cx="401509" cy="469690"/>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rot="-5400000">
        <a:off x="3784523" y="1305822"/>
        <a:ext cx="281814" cy="281056"/>
      </dsp:txXfrm>
    </dsp:sp>
    <dsp:sp modelId="{43422731-A19D-4559-A643-521EC34219DB}">
      <dsp:nvSpPr>
        <dsp:cNvPr id="0" name=""/>
        <dsp:cNvSpPr/>
      </dsp:nvSpPr>
      <dsp:spPr>
        <a:xfrm>
          <a:off x="2978472" y="1896723"/>
          <a:ext cx="1893914" cy="1136348"/>
        </a:xfrm>
        <a:prstGeom prst="roundRect">
          <a:avLst>
            <a:gd name="adj" fmla="val 10000"/>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Clean up slug names in order to match with SDAD Github (gh) database</a:t>
          </a:r>
        </a:p>
      </dsp:txBody>
      <dsp:txXfrm>
        <a:off x="3011754" y="1930005"/>
        <a:ext cx="1827350" cy="1069784"/>
      </dsp:txXfrm>
    </dsp:sp>
    <dsp:sp modelId="{82BA14F5-6D2C-4263-9739-B25E9E853D32}">
      <dsp:nvSpPr>
        <dsp:cNvPr id="0" name=""/>
        <dsp:cNvSpPr/>
      </dsp:nvSpPr>
      <dsp:spPr>
        <a:xfrm rot="10800000">
          <a:off x="2410298" y="2230052"/>
          <a:ext cx="401509" cy="469690"/>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rot="10800000">
        <a:off x="2530751" y="2323990"/>
        <a:ext cx="281056" cy="281814"/>
      </dsp:txXfrm>
    </dsp:sp>
    <dsp:sp modelId="{8C9301A0-29D9-4768-BFCA-81592066D288}">
      <dsp:nvSpPr>
        <dsp:cNvPr id="0" name=""/>
        <dsp:cNvSpPr/>
      </dsp:nvSpPr>
      <dsp:spPr>
        <a:xfrm>
          <a:off x="326992" y="1896723"/>
          <a:ext cx="1893914" cy="1136348"/>
        </a:xfrm>
        <a:prstGeom prst="roundRect">
          <a:avLst>
            <a:gd name="adj" fmla="val 10000"/>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Upload metadata table to SDAD Postgres gh database as new table</a:t>
          </a:r>
        </a:p>
      </dsp:txBody>
      <dsp:txXfrm>
        <a:off x="360274" y="1930005"/>
        <a:ext cx="1827350" cy="1069784"/>
      </dsp:txXfrm>
    </dsp:sp>
    <dsp:sp modelId="{CB9407CE-2B05-4CC5-B648-A8A3B4F14A8A}">
      <dsp:nvSpPr>
        <dsp:cNvPr id="0" name=""/>
        <dsp:cNvSpPr/>
      </dsp:nvSpPr>
      <dsp:spPr>
        <a:xfrm rot="5400000">
          <a:off x="1073194" y="3165646"/>
          <a:ext cx="401509" cy="469690"/>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rot="-5400000">
        <a:off x="1133042" y="3199737"/>
        <a:ext cx="281814" cy="281056"/>
      </dsp:txXfrm>
    </dsp:sp>
    <dsp:sp modelId="{A921BB9D-BB59-453E-A5AE-8CCFEAD8C56F}">
      <dsp:nvSpPr>
        <dsp:cNvPr id="0" name=""/>
        <dsp:cNvSpPr/>
      </dsp:nvSpPr>
      <dsp:spPr>
        <a:xfrm>
          <a:off x="326992" y="3790637"/>
          <a:ext cx="1893914" cy="1136348"/>
        </a:xfrm>
        <a:prstGeom prst="roundRect">
          <a:avLst>
            <a:gd name="adj" fmla="val 10000"/>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Join meta data table with gh.commits_dd_nmrc_jbsc on the slug</a:t>
          </a:r>
        </a:p>
      </dsp:txBody>
      <dsp:txXfrm>
        <a:off x="360274" y="3823919"/>
        <a:ext cx="1827350" cy="1069784"/>
      </dsp:txXfrm>
    </dsp:sp>
    <dsp:sp modelId="{BC354938-E443-40D2-A828-66F11C34DAE7}">
      <dsp:nvSpPr>
        <dsp:cNvPr id="0" name=""/>
        <dsp:cNvSpPr/>
      </dsp:nvSpPr>
      <dsp:spPr>
        <a:xfrm>
          <a:off x="2387571" y="4123966"/>
          <a:ext cx="401509" cy="469690"/>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2387571" y="4217904"/>
        <a:ext cx="281056" cy="281814"/>
      </dsp:txXfrm>
    </dsp:sp>
    <dsp:sp modelId="{7A74DB96-A8CE-4604-87EB-D6CABDEBDF79}">
      <dsp:nvSpPr>
        <dsp:cNvPr id="0" name=""/>
        <dsp:cNvSpPr/>
      </dsp:nvSpPr>
      <dsp:spPr>
        <a:xfrm>
          <a:off x="2978472" y="3790637"/>
          <a:ext cx="1893914" cy="1136348"/>
        </a:xfrm>
        <a:prstGeom prst="roundRect">
          <a:avLst>
            <a:gd name="adj" fmla="val 10000"/>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Export to CSV </a:t>
          </a:r>
        </a:p>
      </dsp:txBody>
      <dsp:txXfrm>
        <a:off x="3011754" y="3823919"/>
        <a:ext cx="1827350" cy="1069784"/>
      </dsp:txXfrm>
    </dsp:sp>
    <dsp:sp modelId="{16F3EFF8-D1A2-4511-A453-1C5E16566896}">
      <dsp:nvSpPr>
        <dsp:cNvPr id="0" name=""/>
        <dsp:cNvSpPr/>
      </dsp:nvSpPr>
      <dsp:spPr>
        <a:xfrm rot="5400000">
          <a:off x="3724675" y="5059560"/>
          <a:ext cx="401509" cy="469690"/>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rot="-5400000">
        <a:off x="3784523" y="5093651"/>
        <a:ext cx="281814" cy="281056"/>
      </dsp:txXfrm>
    </dsp:sp>
    <dsp:sp modelId="{C644AEE6-4D9F-4991-A6F1-5666699B476F}">
      <dsp:nvSpPr>
        <dsp:cNvPr id="0" name=""/>
        <dsp:cNvSpPr/>
      </dsp:nvSpPr>
      <dsp:spPr>
        <a:xfrm>
          <a:off x="2978472" y="5684552"/>
          <a:ext cx="1893914" cy="1136348"/>
        </a:xfrm>
        <a:prstGeom prst="roundRect">
          <a:avLst>
            <a:gd name="adj" fmla="val 10000"/>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Take CSV and create edge list from data with SQL script </a:t>
          </a:r>
        </a:p>
      </dsp:txBody>
      <dsp:txXfrm>
        <a:off x="3011754" y="5717834"/>
        <a:ext cx="1827350" cy="106978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D9630F-8A45-4838-A61E-262267289888}">
      <dsp:nvSpPr>
        <dsp:cNvPr id="0" name=""/>
        <dsp:cNvSpPr/>
      </dsp:nvSpPr>
      <dsp:spPr>
        <a:xfrm>
          <a:off x="679" y="68771"/>
          <a:ext cx="1449879" cy="869927"/>
        </a:xfrm>
        <a:prstGeom prst="roundRect">
          <a:avLst>
            <a:gd name="adj" fmla="val 10000"/>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all meta data table using Google Big Query export in csv format</a:t>
          </a:r>
        </a:p>
      </dsp:txBody>
      <dsp:txXfrm>
        <a:off x="26158" y="94250"/>
        <a:ext cx="1398921" cy="818969"/>
      </dsp:txXfrm>
    </dsp:sp>
    <dsp:sp modelId="{78D43DC8-84AD-41CE-8935-A54A97BB3435}">
      <dsp:nvSpPr>
        <dsp:cNvPr id="0" name=""/>
        <dsp:cNvSpPr/>
      </dsp:nvSpPr>
      <dsp:spPr>
        <a:xfrm>
          <a:off x="1578148" y="323949"/>
          <a:ext cx="307374" cy="359570"/>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1578148" y="395863"/>
        <a:ext cx="215162" cy="215742"/>
      </dsp:txXfrm>
    </dsp:sp>
    <dsp:sp modelId="{ABEDD006-61CD-43B9-A14B-4F07DA3C0EAA}">
      <dsp:nvSpPr>
        <dsp:cNvPr id="0" name=""/>
        <dsp:cNvSpPr/>
      </dsp:nvSpPr>
      <dsp:spPr>
        <a:xfrm>
          <a:off x="2030510" y="68771"/>
          <a:ext cx="1449879" cy="869927"/>
        </a:xfrm>
        <a:prstGeom prst="roundRect">
          <a:avLst>
            <a:gd name="adj" fmla="val 10000"/>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Explode dependencies column to create package and dependencies list</a:t>
          </a:r>
        </a:p>
      </dsp:txBody>
      <dsp:txXfrm>
        <a:off x="2055989" y="94250"/>
        <a:ext cx="1398921" cy="818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6110E6-9A66-45E4-9D05-283B468BAF81}">
      <dsp:nvSpPr>
        <dsp:cNvPr id="0" name=""/>
        <dsp:cNvSpPr/>
      </dsp:nvSpPr>
      <dsp:spPr>
        <a:xfrm>
          <a:off x="785" y="43700"/>
          <a:ext cx="1674032" cy="1004419"/>
        </a:xfrm>
        <a:prstGeom prst="roundRect">
          <a:avLst>
            <a:gd name="adj" fmla="val 10000"/>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Download the downloads table from 01/01/2020 to 01/01/2021 using Google Big Query  export into csv format</a:t>
          </a:r>
        </a:p>
      </dsp:txBody>
      <dsp:txXfrm>
        <a:off x="30203" y="73118"/>
        <a:ext cx="1615196" cy="945583"/>
      </dsp:txXfrm>
    </dsp:sp>
    <dsp:sp modelId="{899C4B5A-D255-4C9E-A21A-407D969D0ABB}">
      <dsp:nvSpPr>
        <dsp:cNvPr id="0" name=""/>
        <dsp:cNvSpPr/>
      </dsp:nvSpPr>
      <dsp:spPr>
        <a:xfrm>
          <a:off x="1822131" y="338330"/>
          <a:ext cx="354894" cy="41515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1822131" y="421362"/>
        <a:ext cx="248426" cy="249095"/>
      </dsp:txXfrm>
    </dsp:sp>
    <dsp:sp modelId="{6CDEF141-995F-45DF-BAD2-5F46CA0DAB3B}">
      <dsp:nvSpPr>
        <dsp:cNvPr id="0" name=""/>
        <dsp:cNvSpPr/>
      </dsp:nvSpPr>
      <dsp:spPr>
        <a:xfrm>
          <a:off x="2344429" y="43700"/>
          <a:ext cx="1674032" cy="1004419"/>
        </a:xfrm>
        <a:prstGeom prst="roundRect">
          <a:avLst>
            <a:gd name="adj" fmla="val 10000"/>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Aggregated on country, package, version number of downloads for 2020</a:t>
          </a:r>
        </a:p>
      </dsp:txBody>
      <dsp:txXfrm>
        <a:off x="2373847" y="73118"/>
        <a:ext cx="1615196" cy="94558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EF9D73-852C-4A07-9516-2C6E434E6B2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Manager/>
  <ap:Company/>
  <ap:SharedDoc>false</ap:SharedDoc>
  <ap:HyperlinkBase/>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dc:description/>
  <lastModifiedBy>Leonard, Camille Victoria (cvl7qu)</lastModifiedBy>
  <revision>3</revision>
  <dcterms:created xsi:type="dcterms:W3CDTF">2021-11-26T14:20:00.0000000Z</dcterms:created>
  <dcterms:modified xsi:type="dcterms:W3CDTF">2021-12-07T21:35:07.2084417Z</dcterms:modified>
  <category/>
</coreProperties>
</file>